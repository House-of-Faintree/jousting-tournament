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470"/>
      </w:tblGrid>
      <w:tr w:rsidR="008B017C" w14:paraId="5C0862D3" w14:textId="77777777" w:rsidTr="00C3418E">
        <w:tc>
          <w:tcPr>
            <w:tcW w:w="7470" w:type="dxa"/>
            <w:tcMar>
              <w:top w:w="216" w:type="dxa"/>
              <w:left w:w="115" w:type="dxa"/>
              <w:bottom w:w="216" w:type="dxa"/>
              <w:right w:w="115" w:type="dxa"/>
            </w:tcMar>
          </w:tcPr>
          <w:p w14:paraId="10E92A4C" w14:textId="77777777" w:rsidR="008B017C" w:rsidRPr="008B017C" w:rsidRDefault="008B017C">
            <w:pPr>
              <w:pStyle w:val="NoSpacing"/>
              <w:rPr>
                <w:rFonts w:ascii="Cambria" w:eastAsia="Times New Roman" w:hAnsi="Cambria" w:cs="Times New Roman"/>
              </w:rPr>
            </w:pPr>
            <w:r w:rsidRPr="008B017C">
              <w:rPr>
                <w:i/>
                <w:sz w:val="28"/>
              </w:rPr>
              <w:t xml:space="preserve"> MTRX3700 Major Project</w:t>
            </w:r>
          </w:p>
        </w:tc>
      </w:tr>
      <w:tr w:rsidR="008B017C" w14:paraId="275382EF" w14:textId="77777777" w:rsidTr="00C3418E">
        <w:tc>
          <w:tcPr>
            <w:tcW w:w="7470" w:type="dxa"/>
          </w:tcPr>
          <w:p w14:paraId="48C421DA" w14:textId="0BF7B468" w:rsidR="008B017C" w:rsidRPr="008B017C" w:rsidRDefault="008B017C" w:rsidP="008B017C">
            <w:pPr>
              <w:pStyle w:val="NoSpacing"/>
              <w:rPr>
                <w:rFonts w:ascii="Cambria" w:eastAsia="Times New Roman" w:hAnsi="Cambria" w:cs="Times New Roman"/>
                <w:color w:val="4F81BD"/>
                <w:sz w:val="80"/>
                <w:szCs w:val="80"/>
              </w:rPr>
            </w:pPr>
            <w:r>
              <w:rPr>
                <w:rFonts w:ascii="Arial" w:eastAsia="Times New Roman" w:hAnsi="Arial" w:cs="Times New Roman"/>
                <w:b/>
                <w:sz w:val="64"/>
                <w:szCs w:val="20"/>
                <w:lang w:eastAsia="en-US"/>
              </w:rPr>
              <w:t>U</w:t>
            </w:r>
            <w:r w:rsidRPr="008B017C">
              <w:rPr>
                <w:rFonts w:ascii="Arial" w:eastAsia="Times New Roman" w:hAnsi="Arial" w:cs="Times New Roman"/>
                <w:b/>
                <w:sz w:val="64"/>
                <w:szCs w:val="20"/>
                <w:lang w:eastAsia="en-US"/>
              </w:rPr>
              <w:t>SER’S</w:t>
            </w:r>
            <w:r w:rsidR="007C4C3F">
              <w:rPr>
                <w:rFonts w:ascii="Arial" w:eastAsia="Times New Roman" w:hAnsi="Arial" w:cs="Times New Roman"/>
                <w:b/>
                <w:sz w:val="64"/>
                <w:szCs w:val="20"/>
                <w:lang w:eastAsia="en-US"/>
              </w:rPr>
              <w:t xml:space="preserve"> </w:t>
            </w:r>
            <w:r w:rsidRPr="008B017C">
              <w:rPr>
                <w:rFonts w:ascii="Arial" w:eastAsia="Times New Roman" w:hAnsi="Arial" w:cs="Times New Roman"/>
                <w:b/>
                <w:sz w:val="64"/>
                <w:szCs w:val="20"/>
                <w:lang w:eastAsia="en-US"/>
              </w:rPr>
              <w:t>MANUAL</w:t>
            </w:r>
          </w:p>
        </w:tc>
      </w:tr>
      <w:tr w:rsidR="008B017C" w14:paraId="3A6A41A1" w14:textId="77777777" w:rsidTr="00C3418E">
        <w:tc>
          <w:tcPr>
            <w:tcW w:w="7470" w:type="dxa"/>
            <w:tcMar>
              <w:top w:w="216" w:type="dxa"/>
              <w:left w:w="115" w:type="dxa"/>
              <w:bottom w:w="216" w:type="dxa"/>
              <w:right w:w="115" w:type="dxa"/>
            </w:tcMar>
          </w:tcPr>
          <w:p w14:paraId="49D2E364" w14:textId="78872587" w:rsidR="008B017C" w:rsidRPr="009A7428" w:rsidRDefault="008B017C">
            <w:pPr>
              <w:pStyle w:val="NoSpacing"/>
              <w:rPr>
                <w:rFonts w:ascii="Cambria" w:eastAsia="Times New Roman" w:hAnsi="Cambria" w:cs="Times New Roman"/>
                <w:lang w:val="en-AU" w:eastAsia="zh-CN"/>
              </w:rPr>
            </w:pPr>
            <w:r w:rsidRPr="008B017C">
              <w:rPr>
                <w:i/>
                <w:sz w:val="28"/>
              </w:rPr>
              <w:t xml:space="preserve"> </w:t>
            </w:r>
            <w:proofErr w:type="spellStart"/>
            <w:r w:rsidR="009A7428">
              <w:rPr>
                <w:i/>
                <w:sz w:val="28"/>
              </w:rPr>
              <w:t>Jous</w:t>
            </w:r>
            <w:proofErr w:type="spellEnd"/>
            <w:r w:rsidR="009A7428">
              <w:rPr>
                <w:i/>
                <w:sz w:val="28"/>
                <w:lang w:val="en-AU"/>
              </w:rPr>
              <w:t>ting Robot</w:t>
            </w:r>
            <w:r w:rsidR="00164530">
              <w:rPr>
                <w:i/>
                <w:sz w:val="28"/>
                <w:lang w:val="en-AU" w:eastAsia="zh-CN"/>
              </w:rPr>
              <w:t xml:space="preserve">: </w:t>
            </w:r>
            <w:r w:rsidR="00164530" w:rsidRPr="00164530">
              <w:rPr>
                <w:i/>
                <w:sz w:val="28"/>
                <w:lang w:val="en-AU" w:eastAsia="zh-CN"/>
              </w:rPr>
              <w:t>Charlemagne de la robotic</w:t>
            </w:r>
          </w:p>
        </w:tc>
      </w:tr>
    </w:tbl>
    <w:p w14:paraId="19649036" w14:textId="38068AD4" w:rsidR="008B017C" w:rsidRDefault="0088498F">
      <w:r>
        <w:rPr>
          <w:b/>
          <w:noProof/>
        </w:rPr>
        <w:drawing>
          <wp:anchor distT="0" distB="0" distL="114300" distR="114300" simplePos="0" relativeHeight="251716608" behindDoc="1" locked="0" layoutInCell="1" allowOverlap="1" wp14:anchorId="41B0D86E" wp14:editId="3C4ED9CE">
            <wp:simplePos x="0" y="0"/>
            <wp:positionH relativeFrom="column">
              <wp:posOffset>-327660</wp:posOffset>
            </wp:positionH>
            <wp:positionV relativeFrom="paragraph">
              <wp:posOffset>-302895</wp:posOffset>
            </wp:positionV>
            <wp:extent cx="2431415" cy="1620520"/>
            <wp:effectExtent l="0" t="0" r="0" b="0"/>
            <wp:wrapNone/>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1415" cy="1620520"/>
                    </a:xfrm>
                    <a:prstGeom prst="rect">
                      <a:avLst/>
                    </a:prstGeom>
                    <a:noFill/>
                  </pic:spPr>
                </pic:pic>
              </a:graphicData>
            </a:graphic>
            <wp14:sizeRelH relativeFrom="page">
              <wp14:pctWidth>0</wp14:pctWidth>
            </wp14:sizeRelH>
            <wp14:sizeRelV relativeFrom="page">
              <wp14:pctHeight>0</wp14:pctHeight>
            </wp14:sizeRelV>
          </wp:anchor>
        </w:drawing>
      </w:r>
    </w:p>
    <w:p w14:paraId="41FD2F79" w14:textId="77777777" w:rsidR="008B017C" w:rsidRPr="008B017C" w:rsidRDefault="008B017C">
      <w:pPr>
        <w:rPr>
          <w:b/>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8B017C" w14:paraId="0FC2E9A9" w14:textId="77777777">
        <w:tc>
          <w:tcPr>
            <w:tcW w:w="7672" w:type="dxa"/>
            <w:tcMar>
              <w:top w:w="216" w:type="dxa"/>
              <w:left w:w="115" w:type="dxa"/>
              <w:bottom w:w="216" w:type="dxa"/>
              <w:right w:w="115" w:type="dxa"/>
            </w:tcMar>
          </w:tcPr>
          <w:p w14:paraId="29131637" w14:textId="0ADA80C5" w:rsidR="008B017C" w:rsidRPr="008B017C" w:rsidRDefault="00EB6A79">
            <w:pPr>
              <w:pStyle w:val="NoSpacing"/>
              <w:rPr>
                <w:color w:val="4F81BD"/>
              </w:rPr>
            </w:pPr>
            <w:r>
              <w:rPr>
                <w:b/>
                <w:sz w:val="28"/>
              </w:rPr>
              <w:t xml:space="preserve">House of </w:t>
            </w:r>
            <w:proofErr w:type="spellStart"/>
            <w:r>
              <w:rPr>
                <w:b/>
                <w:sz w:val="28"/>
              </w:rPr>
              <w:t>Faintree</w:t>
            </w:r>
            <w:proofErr w:type="spellEnd"/>
          </w:p>
          <w:p w14:paraId="5C480CFA" w14:textId="4C317B5C" w:rsidR="008B017C" w:rsidRPr="008B017C" w:rsidRDefault="00EB6A79">
            <w:pPr>
              <w:pStyle w:val="NoSpacing"/>
              <w:rPr>
                <w:color w:val="4F81BD"/>
              </w:rPr>
            </w:pPr>
            <w:r>
              <w:t>10/28/2015</w:t>
            </w:r>
          </w:p>
          <w:p w14:paraId="5326BA38" w14:textId="77777777" w:rsidR="008B017C" w:rsidRPr="008B017C" w:rsidRDefault="008B017C">
            <w:pPr>
              <w:pStyle w:val="NoSpacing"/>
              <w:rPr>
                <w:color w:val="4F81BD"/>
              </w:rPr>
            </w:pPr>
          </w:p>
        </w:tc>
      </w:tr>
    </w:tbl>
    <w:p w14:paraId="438AC0C6" w14:textId="77777777" w:rsidR="008B017C" w:rsidRDefault="008B017C"/>
    <w:p w14:paraId="3D12579A" w14:textId="77777777" w:rsidR="00985EBA" w:rsidRDefault="008B017C" w:rsidP="008B017C">
      <w:pPr>
        <w:overflowPunct/>
        <w:autoSpaceDE/>
        <w:autoSpaceDN/>
        <w:adjustRightInd/>
        <w:spacing w:after="200" w:line="276" w:lineRule="auto"/>
        <w:jc w:val="left"/>
        <w:textAlignment w:val="auto"/>
      </w:pPr>
      <w:r>
        <w:br w:type="page"/>
      </w:r>
    </w:p>
    <w:p w14:paraId="03B78976" w14:textId="77777777" w:rsidR="00985EBA" w:rsidRDefault="00985EBA">
      <w:pPr>
        <w:framePr w:wrap="notBeside" w:vAnchor="text" w:hAnchor="text" w:x="1" w:y="1"/>
      </w:pPr>
    </w:p>
    <w:p w14:paraId="33213787" w14:textId="77777777" w:rsidR="00985EBA" w:rsidRDefault="00DE0B7F">
      <w:r>
        <w:rPr>
          <w:b/>
          <w:sz w:val="28"/>
        </w:rPr>
        <w:t>Revision Sheet</w:t>
      </w:r>
    </w:p>
    <w:p w14:paraId="1C5C10B5" w14:textId="77777777" w:rsidR="00985EBA" w:rsidRDefault="00985EBA"/>
    <w:tbl>
      <w:tblPr>
        <w:tblW w:w="9360"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319"/>
        <w:gridCol w:w="6599"/>
      </w:tblGrid>
      <w:tr w:rsidR="00985EBA" w14:paraId="380A7544" w14:textId="77777777">
        <w:tc>
          <w:tcPr>
            <w:tcW w:w="1442" w:type="dxa"/>
            <w:shd w:val="pct20" w:color="auto" w:fill="auto"/>
          </w:tcPr>
          <w:p w14:paraId="12F9C15B" w14:textId="77777777" w:rsidR="00985EBA" w:rsidRDefault="00DE0B7F">
            <w:pPr>
              <w:rPr>
                <w:b/>
              </w:rPr>
            </w:pPr>
            <w:r>
              <w:rPr>
                <w:b/>
              </w:rPr>
              <w:t>Release No.</w:t>
            </w:r>
          </w:p>
        </w:tc>
        <w:tc>
          <w:tcPr>
            <w:tcW w:w="1319" w:type="dxa"/>
            <w:shd w:val="pct20" w:color="auto" w:fill="auto"/>
          </w:tcPr>
          <w:p w14:paraId="127B6C1F" w14:textId="77777777" w:rsidR="00985EBA" w:rsidRDefault="00DE0B7F">
            <w:pPr>
              <w:rPr>
                <w:b/>
              </w:rPr>
            </w:pPr>
            <w:r>
              <w:rPr>
                <w:b/>
              </w:rPr>
              <w:t>Date</w:t>
            </w:r>
          </w:p>
        </w:tc>
        <w:tc>
          <w:tcPr>
            <w:tcW w:w="6599" w:type="dxa"/>
            <w:shd w:val="pct20" w:color="auto" w:fill="auto"/>
          </w:tcPr>
          <w:p w14:paraId="23EF8D3F" w14:textId="77777777" w:rsidR="00985EBA" w:rsidRDefault="00DE0B7F">
            <w:pPr>
              <w:rPr>
                <w:b/>
              </w:rPr>
            </w:pPr>
            <w:r>
              <w:rPr>
                <w:b/>
              </w:rPr>
              <w:t>Revision Description</w:t>
            </w:r>
          </w:p>
        </w:tc>
      </w:tr>
      <w:tr w:rsidR="00985EBA" w14:paraId="60E75155" w14:textId="77777777">
        <w:tc>
          <w:tcPr>
            <w:tcW w:w="1442" w:type="dxa"/>
          </w:tcPr>
          <w:p w14:paraId="04418135" w14:textId="77777777" w:rsidR="00985EBA" w:rsidRDefault="00DE0B7F">
            <w:r>
              <w:t>Rev. 0</w:t>
            </w:r>
          </w:p>
        </w:tc>
        <w:tc>
          <w:tcPr>
            <w:tcW w:w="1319" w:type="dxa"/>
          </w:tcPr>
          <w:p w14:paraId="60067703" w14:textId="51D97106" w:rsidR="00985EBA" w:rsidRDefault="00DE0B7F">
            <w:r>
              <w:t>27/10/201</w:t>
            </w:r>
            <w:r w:rsidR="005B7AEF">
              <w:t>5</w:t>
            </w:r>
          </w:p>
        </w:tc>
        <w:tc>
          <w:tcPr>
            <w:tcW w:w="6599" w:type="dxa"/>
          </w:tcPr>
          <w:p w14:paraId="7310A719" w14:textId="77777777" w:rsidR="00985EBA" w:rsidRDefault="00DE0B7F">
            <w:r>
              <w:t xml:space="preserve">Create User’s Manual </w:t>
            </w:r>
          </w:p>
        </w:tc>
      </w:tr>
      <w:tr w:rsidR="00985EBA" w14:paraId="0605EDD4" w14:textId="77777777">
        <w:tc>
          <w:tcPr>
            <w:tcW w:w="1442" w:type="dxa"/>
          </w:tcPr>
          <w:p w14:paraId="25280F69" w14:textId="77777777" w:rsidR="00985EBA" w:rsidRDefault="00DE0B7F">
            <w:r>
              <w:t>Rev. 1.0</w:t>
            </w:r>
          </w:p>
        </w:tc>
        <w:tc>
          <w:tcPr>
            <w:tcW w:w="1319" w:type="dxa"/>
          </w:tcPr>
          <w:p w14:paraId="0CE3E758" w14:textId="176D8B11" w:rsidR="00985EBA" w:rsidRDefault="00DE0B7F">
            <w:r>
              <w:t>28/10/201</w:t>
            </w:r>
            <w:r w:rsidR="005B7AEF">
              <w:t>5</w:t>
            </w:r>
          </w:p>
        </w:tc>
        <w:tc>
          <w:tcPr>
            <w:tcW w:w="6599" w:type="dxa"/>
          </w:tcPr>
          <w:p w14:paraId="1E2ED74A" w14:textId="77777777" w:rsidR="00985EBA" w:rsidRDefault="00CB4923">
            <w:r>
              <w:t>Additional</w:t>
            </w:r>
            <w:r w:rsidR="00DE0B7F">
              <w:t xml:space="preserve"> content</w:t>
            </w:r>
          </w:p>
        </w:tc>
      </w:tr>
      <w:tr w:rsidR="00985EBA" w14:paraId="50EBA381" w14:textId="77777777">
        <w:tc>
          <w:tcPr>
            <w:tcW w:w="1442" w:type="dxa"/>
          </w:tcPr>
          <w:p w14:paraId="2C819D7B" w14:textId="4AAD1CF1" w:rsidR="00985EBA" w:rsidRDefault="00DE0B7F">
            <w:r>
              <w:t>Rev</w:t>
            </w:r>
            <w:r w:rsidR="00164530">
              <w:rPr>
                <w:lang w:val="en-AU"/>
              </w:rPr>
              <w:t>.</w:t>
            </w:r>
            <w:r>
              <w:t xml:space="preserve"> 2.0</w:t>
            </w:r>
          </w:p>
        </w:tc>
        <w:tc>
          <w:tcPr>
            <w:tcW w:w="1319" w:type="dxa"/>
          </w:tcPr>
          <w:p w14:paraId="03834BC2" w14:textId="2C0145F9" w:rsidR="00985EBA" w:rsidRDefault="00DE0B7F">
            <w:r>
              <w:t>28/10/201</w:t>
            </w:r>
            <w:r w:rsidR="005B7AEF">
              <w:t>5</w:t>
            </w:r>
          </w:p>
        </w:tc>
        <w:tc>
          <w:tcPr>
            <w:tcW w:w="6599" w:type="dxa"/>
          </w:tcPr>
          <w:p w14:paraId="5EFDFD4F" w14:textId="77777777" w:rsidR="00985EBA" w:rsidRDefault="00DE0B7F">
            <w:r>
              <w:t>Format revision</w:t>
            </w:r>
          </w:p>
        </w:tc>
      </w:tr>
      <w:tr w:rsidR="00985EBA" w14:paraId="5348D22E" w14:textId="77777777">
        <w:tc>
          <w:tcPr>
            <w:tcW w:w="1442" w:type="dxa"/>
          </w:tcPr>
          <w:p w14:paraId="7AEC639A" w14:textId="77777777" w:rsidR="00985EBA" w:rsidRDefault="00985EBA"/>
        </w:tc>
        <w:tc>
          <w:tcPr>
            <w:tcW w:w="1319" w:type="dxa"/>
          </w:tcPr>
          <w:p w14:paraId="59B5FFAF" w14:textId="77777777" w:rsidR="00985EBA" w:rsidRDefault="00985EBA"/>
        </w:tc>
        <w:tc>
          <w:tcPr>
            <w:tcW w:w="6599" w:type="dxa"/>
          </w:tcPr>
          <w:p w14:paraId="361EB66A" w14:textId="77777777" w:rsidR="00985EBA" w:rsidRDefault="00985EBA"/>
        </w:tc>
      </w:tr>
      <w:tr w:rsidR="00985EBA" w14:paraId="6BCCAD23" w14:textId="77777777">
        <w:tc>
          <w:tcPr>
            <w:tcW w:w="1442" w:type="dxa"/>
          </w:tcPr>
          <w:p w14:paraId="2BB4081A" w14:textId="77777777" w:rsidR="00985EBA" w:rsidRDefault="00985EBA"/>
        </w:tc>
        <w:tc>
          <w:tcPr>
            <w:tcW w:w="1319" w:type="dxa"/>
          </w:tcPr>
          <w:p w14:paraId="34A79BAC" w14:textId="77777777" w:rsidR="00985EBA" w:rsidRDefault="00985EBA"/>
        </w:tc>
        <w:tc>
          <w:tcPr>
            <w:tcW w:w="6599" w:type="dxa"/>
          </w:tcPr>
          <w:p w14:paraId="1D0BE13D" w14:textId="77777777" w:rsidR="00985EBA" w:rsidRDefault="00985EBA"/>
        </w:tc>
      </w:tr>
      <w:tr w:rsidR="00985EBA" w14:paraId="05C0C054" w14:textId="77777777">
        <w:tc>
          <w:tcPr>
            <w:tcW w:w="1442" w:type="dxa"/>
          </w:tcPr>
          <w:p w14:paraId="261AF899" w14:textId="77777777" w:rsidR="00985EBA" w:rsidRDefault="00985EBA"/>
        </w:tc>
        <w:tc>
          <w:tcPr>
            <w:tcW w:w="1319" w:type="dxa"/>
          </w:tcPr>
          <w:p w14:paraId="73BFDA2C" w14:textId="77777777" w:rsidR="00985EBA" w:rsidRDefault="00985EBA"/>
        </w:tc>
        <w:tc>
          <w:tcPr>
            <w:tcW w:w="6599" w:type="dxa"/>
          </w:tcPr>
          <w:p w14:paraId="2221CCF6" w14:textId="77777777" w:rsidR="00985EBA" w:rsidRDefault="00985EBA"/>
        </w:tc>
      </w:tr>
    </w:tbl>
    <w:p w14:paraId="4E9F0A84" w14:textId="77777777" w:rsidR="00985EBA" w:rsidRDefault="00985EBA"/>
    <w:p w14:paraId="4663460A" w14:textId="77777777" w:rsidR="00985EBA" w:rsidRDefault="00985EBA">
      <w:pPr>
        <w:sectPr w:rsidR="00985EBA" w:rsidSect="00C3418E">
          <w:headerReference w:type="default" r:id="rId11"/>
          <w:footerReference w:type="default" r:id="rId12"/>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titlePg/>
          <w:docGrid w:linePitch="326"/>
        </w:sectPr>
      </w:pPr>
    </w:p>
    <w:p w14:paraId="6982D089" w14:textId="77777777" w:rsidR="00985EBA" w:rsidRDefault="00985EBA"/>
    <w:p w14:paraId="5A870EFB" w14:textId="77777777" w:rsidR="00985EBA" w:rsidRDefault="00985EBA">
      <w:pPr>
        <w:pStyle w:val="Header"/>
        <w:tabs>
          <w:tab w:val="clear" w:pos="4320"/>
          <w:tab w:val="clear" w:pos="8640"/>
          <w:tab w:val="left" w:pos="540"/>
        </w:tabs>
      </w:pPr>
    </w:p>
    <w:p w14:paraId="0A568CA7" w14:textId="77777777" w:rsidR="00985EBA" w:rsidRDefault="00DE0B7F">
      <w:pPr>
        <w:rPr>
          <w:b/>
          <w:sz w:val="32"/>
        </w:rPr>
      </w:pPr>
      <w:r>
        <w:rPr>
          <w:b/>
          <w:sz w:val="32"/>
        </w:rPr>
        <w:t>USER'S MANUAL</w:t>
      </w:r>
    </w:p>
    <w:p w14:paraId="355E9180" w14:textId="77777777" w:rsidR="00985EBA" w:rsidRDefault="00985EBA">
      <w:pPr>
        <w:rPr>
          <w:b/>
          <w:sz w:val="28"/>
        </w:rPr>
      </w:pPr>
    </w:p>
    <w:p w14:paraId="0800A323" w14:textId="77777777" w:rsidR="00985EBA" w:rsidRDefault="00DE0B7F">
      <w:pPr>
        <w:rPr>
          <w:sz w:val="28"/>
        </w:rPr>
      </w:pPr>
      <w:r>
        <w:rPr>
          <w:b/>
          <w:sz w:val="28"/>
        </w:rPr>
        <w:t>TABLE OF CONTENTS</w:t>
      </w:r>
    </w:p>
    <w:p w14:paraId="1B7F1BB5" w14:textId="77777777" w:rsidR="00985EBA" w:rsidRDefault="00985EBA"/>
    <w:p w14:paraId="7656A5C0" w14:textId="77777777" w:rsidR="00985EBA" w:rsidRDefault="00DE0B7F">
      <w:pPr>
        <w:ind w:left="7920" w:firstLine="720"/>
        <w:rPr>
          <w:u w:val="single"/>
        </w:rPr>
      </w:pPr>
      <w:r>
        <w:rPr>
          <w:u w:val="single"/>
        </w:rPr>
        <w:t>Page #</w:t>
      </w:r>
    </w:p>
    <w:p w14:paraId="75219D06" w14:textId="77777777" w:rsidR="00985EBA" w:rsidRDefault="00985EBA"/>
    <w:p w14:paraId="72865EE0" w14:textId="77777777" w:rsidR="00C703E9" w:rsidRDefault="00DE0B7F">
      <w:pPr>
        <w:pStyle w:val="TOC1"/>
        <w:tabs>
          <w:tab w:val="left" w:pos="720"/>
        </w:tabs>
        <w:rPr>
          <w:rFonts w:asciiTheme="minorHAnsi" w:eastAsiaTheme="minorEastAsia" w:hAnsiTheme="minorHAnsi" w:cstheme="minorBidi"/>
          <w:b w:val="0"/>
          <w:i w:val="0"/>
          <w:noProof/>
        </w:rPr>
      </w:pPr>
      <w:r>
        <w:rPr>
          <w:b w:val="0"/>
          <w:i w:val="0"/>
        </w:rPr>
        <w:fldChar w:fldCharType="begin"/>
      </w:r>
      <w:r>
        <w:rPr>
          <w:b w:val="0"/>
          <w:i w:val="0"/>
        </w:rPr>
        <w:instrText xml:space="preserve"> TOC \o "1-4" </w:instrText>
      </w:r>
      <w:r>
        <w:rPr>
          <w:b w:val="0"/>
          <w:i w:val="0"/>
        </w:rPr>
        <w:fldChar w:fldCharType="separate"/>
      </w:r>
      <w:r w:rsidR="00C703E9">
        <w:rPr>
          <w:noProof/>
        </w:rPr>
        <w:t>1.0</w:t>
      </w:r>
      <w:r w:rsidR="00C703E9">
        <w:rPr>
          <w:rFonts w:asciiTheme="minorHAnsi" w:eastAsiaTheme="minorEastAsia" w:hAnsiTheme="minorHAnsi" w:cstheme="minorBidi"/>
          <w:b w:val="0"/>
          <w:i w:val="0"/>
          <w:noProof/>
        </w:rPr>
        <w:tab/>
      </w:r>
      <w:r w:rsidR="00C703E9">
        <w:rPr>
          <w:noProof/>
        </w:rPr>
        <w:t>GENERAL INFORMATION</w:t>
      </w:r>
      <w:r w:rsidR="00C703E9">
        <w:rPr>
          <w:noProof/>
        </w:rPr>
        <w:tab/>
      </w:r>
      <w:r w:rsidR="00C703E9">
        <w:rPr>
          <w:noProof/>
        </w:rPr>
        <w:fldChar w:fldCharType="begin"/>
      </w:r>
      <w:r w:rsidR="00C703E9">
        <w:rPr>
          <w:noProof/>
        </w:rPr>
        <w:instrText xml:space="preserve"> PAGEREF _Toc433783717 \h </w:instrText>
      </w:r>
      <w:r w:rsidR="00C703E9">
        <w:rPr>
          <w:noProof/>
        </w:rPr>
      </w:r>
      <w:r w:rsidR="00C703E9">
        <w:rPr>
          <w:noProof/>
        </w:rPr>
        <w:fldChar w:fldCharType="separate"/>
      </w:r>
      <w:r w:rsidR="002A5F72">
        <w:rPr>
          <w:noProof/>
        </w:rPr>
        <w:t>6</w:t>
      </w:r>
      <w:r w:rsidR="00C703E9">
        <w:rPr>
          <w:noProof/>
        </w:rPr>
        <w:fldChar w:fldCharType="end"/>
      </w:r>
    </w:p>
    <w:p w14:paraId="27F2A7C5" w14:textId="77777777" w:rsidR="00C703E9" w:rsidRDefault="00C703E9">
      <w:pPr>
        <w:pStyle w:val="TOC2"/>
        <w:tabs>
          <w:tab w:val="left" w:pos="960"/>
        </w:tabs>
        <w:rPr>
          <w:rFonts w:asciiTheme="minorHAnsi" w:eastAsiaTheme="minorEastAsia" w:hAnsiTheme="minorHAnsi" w:cstheme="minorBidi"/>
          <w:b w:val="0"/>
          <w:noProof/>
        </w:rPr>
      </w:pPr>
      <w:r>
        <w:rPr>
          <w:noProof/>
        </w:rPr>
        <w:t>1.1</w:t>
      </w:r>
      <w:r>
        <w:rPr>
          <w:rFonts w:asciiTheme="minorHAnsi" w:eastAsiaTheme="minorEastAsia" w:hAnsiTheme="minorHAnsi" w:cstheme="minorBidi"/>
          <w:b w:val="0"/>
          <w:noProof/>
        </w:rPr>
        <w:tab/>
      </w:r>
      <w:r>
        <w:rPr>
          <w:noProof/>
        </w:rPr>
        <w:t>System Overview</w:t>
      </w:r>
      <w:r>
        <w:rPr>
          <w:noProof/>
        </w:rPr>
        <w:tab/>
      </w:r>
      <w:r>
        <w:rPr>
          <w:noProof/>
        </w:rPr>
        <w:fldChar w:fldCharType="begin"/>
      </w:r>
      <w:r>
        <w:rPr>
          <w:noProof/>
        </w:rPr>
        <w:instrText xml:space="preserve"> PAGEREF _Toc433783718 \h </w:instrText>
      </w:r>
      <w:r>
        <w:rPr>
          <w:noProof/>
        </w:rPr>
      </w:r>
      <w:r>
        <w:rPr>
          <w:noProof/>
        </w:rPr>
        <w:fldChar w:fldCharType="separate"/>
      </w:r>
      <w:r w:rsidR="002A5F72">
        <w:rPr>
          <w:noProof/>
        </w:rPr>
        <w:t>6</w:t>
      </w:r>
      <w:r>
        <w:rPr>
          <w:noProof/>
        </w:rPr>
        <w:fldChar w:fldCharType="end"/>
      </w:r>
    </w:p>
    <w:p w14:paraId="231AF5BA" w14:textId="77777777" w:rsidR="00C703E9" w:rsidRDefault="00C703E9">
      <w:pPr>
        <w:pStyle w:val="TOC3"/>
        <w:rPr>
          <w:rFonts w:asciiTheme="minorHAnsi" w:eastAsiaTheme="minorEastAsia" w:hAnsiTheme="minorHAnsi" w:cstheme="minorBidi"/>
          <w:noProof/>
          <w:sz w:val="24"/>
        </w:rPr>
      </w:pPr>
      <w:r>
        <w:rPr>
          <w:noProof/>
        </w:rPr>
        <w:t>1.1.1 Major functions performed by the system</w:t>
      </w:r>
      <w:r>
        <w:rPr>
          <w:noProof/>
        </w:rPr>
        <w:tab/>
      </w:r>
      <w:r>
        <w:rPr>
          <w:noProof/>
        </w:rPr>
        <w:fldChar w:fldCharType="begin"/>
      </w:r>
      <w:r>
        <w:rPr>
          <w:noProof/>
        </w:rPr>
        <w:instrText xml:space="preserve"> PAGEREF _Toc433783719 \h </w:instrText>
      </w:r>
      <w:r>
        <w:rPr>
          <w:noProof/>
        </w:rPr>
      </w:r>
      <w:r>
        <w:rPr>
          <w:noProof/>
        </w:rPr>
        <w:fldChar w:fldCharType="separate"/>
      </w:r>
      <w:r w:rsidR="002A5F72">
        <w:rPr>
          <w:noProof/>
        </w:rPr>
        <w:t>6</w:t>
      </w:r>
      <w:r>
        <w:rPr>
          <w:noProof/>
        </w:rPr>
        <w:fldChar w:fldCharType="end"/>
      </w:r>
    </w:p>
    <w:p w14:paraId="5C51AD25" w14:textId="77777777" w:rsidR="00C703E9" w:rsidRDefault="00C703E9">
      <w:pPr>
        <w:pStyle w:val="TOC3"/>
        <w:rPr>
          <w:rFonts w:asciiTheme="minorHAnsi" w:eastAsiaTheme="minorEastAsia" w:hAnsiTheme="minorHAnsi" w:cstheme="minorBidi"/>
          <w:noProof/>
          <w:sz w:val="24"/>
        </w:rPr>
      </w:pPr>
      <w:r>
        <w:rPr>
          <w:noProof/>
        </w:rPr>
        <w:t>1.1.2 The architecture of the system in non-technical terms</w:t>
      </w:r>
      <w:r>
        <w:rPr>
          <w:noProof/>
        </w:rPr>
        <w:tab/>
      </w:r>
      <w:r>
        <w:rPr>
          <w:noProof/>
        </w:rPr>
        <w:fldChar w:fldCharType="begin"/>
      </w:r>
      <w:r>
        <w:rPr>
          <w:noProof/>
        </w:rPr>
        <w:instrText xml:space="preserve"> PAGEREF _Toc433783720 \h </w:instrText>
      </w:r>
      <w:r>
        <w:rPr>
          <w:noProof/>
        </w:rPr>
      </w:r>
      <w:r>
        <w:rPr>
          <w:noProof/>
        </w:rPr>
        <w:fldChar w:fldCharType="separate"/>
      </w:r>
      <w:r w:rsidR="002A5F72">
        <w:rPr>
          <w:noProof/>
        </w:rPr>
        <w:t>6</w:t>
      </w:r>
      <w:r>
        <w:rPr>
          <w:noProof/>
        </w:rPr>
        <w:fldChar w:fldCharType="end"/>
      </w:r>
    </w:p>
    <w:p w14:paraId="446C56B5" w14:textId="77777777" w:rsidR="00C703E9" w:rsidRDefault="00C703E9">
      <w:pPr>
        <w:pStyle w:val="TOC3"/>
        <w:rPr>
          <w:rFonts w:asciiTheme="minorHAnsi" w:eastAsiaTheme="minorEastAsia" w:hAnsiTheme="minorHAnsi" w:cstheme="minorBidi"/>
          <w:noProof/>
          <w:sz w:val="24"/>
        </w:rPr>
      </w:pPr>
      <w:r>
        <w:rPr>
          <w:noProof/>
        </w:rPr>
        <w:t>1.1.3 User access mode</w:t>
      </w:r>
      <w:r>
        <w:rPr>
          <w:noProof/>
        </w:rPr>
        <w:tab/>
      </w:r>
      <w:r>
        <w:rPr>
          <w:noProof/>
        </w:rPr>
        <w:fldChar w:fldCharType="begin"/>
      </w:r>
      <w:r>
        <w:rPr>
          <w:noProof/>
        </w:rPr>
        <w:instrText xml:space="preserve"> PAGEREF _Toc433783721 \h </w:instrText>
      </w:r>
      <w:r>
        <w:rPr>
          <w:noProof/>
        </w:rPr>
      </w:r>
      <w:r>
        <w:rPr>
          <w:noProof/>
        </w:rPr>
        <w:fldChar w:fldCharType="separate"/>
      </w:r>
      <w:r w:rsidR="002A5F72">
        <w:rPr>
          <w:noProof/>
        </w:rPr>
        <w:t>6</w:t>
      </w:r>
      <w:r>
        <w:rPr>
          <w:noProof/>
        </w:rPr>
        <w:fldChar w:fldCharType="end"/>
      </w:r>
    </w:p>
    <w:p w14:paraId="0B4737AC" w14:textId="77777777" w:rsidR="00C703E9" w:rsidRDefault="00C703E9">
      <w:pPr>
        <w:pStyle w:val="TOC3"/>
        <w:rPr>
          <w:rFonts w:asciiTheme="minorHAnsi" w:eastAsiaTheme="minorEastAsia" w:hAnsiTheme="minorHAnsi" w:cstheme="minorBidi"/>
          <w:noProof/>
          <w:sz w:val="24"/>
        </w:rPr>
      </w:pPr>
      <w:r>
        <w:rPr>
          <w:noProof/>
        </w:rPr>
        <w:t>1.1.4 System name:</w:t>
      </w:r>
      <w:r>
        <w:rPr>
          <w:noProof/>
        </w:rPr>
        <w:tab/>
      </w:r>
      <w:r>
        <w:rPr>
          <w:noProof/>
        </w:rPr>
        <w:fldChar w:fldCharType="begin"/>
      </w:r>
      <w:r>
        <w:rPr>
          <w:noProof/>
        </w:rPr>
        <w:instrText xml:space="preserve"> PAGEREF _Toc433783722 \h </w:instrText>
      </w:r>
      <w:r>
        <w:rPr>
          <w:noProof/>
        </w:rPr>
      </w:r>
      <w:r>
        <w:rPr>
          <w:noProof/>
        </w:rPr>
        <w:fldChar w:fldCharType="separate"/>
      </w:r>
      <w:r w:rsidR="002A5F72">
        <w:rPr>
          <w:noProof/>
        </w:rPr>
        <w:t>6</w:t>
      </w:r>
      <w:r>
        <w:rPr>
          <w:noProof/>
        </w:rPr>
        <w:fldChar w:fldCharType="end"/>
      </w:r>
    </w:p>
    <w:p w14:paraId="462F73C3" w14:textId="77777777" w:rsidR="00C703E9" w:rsidRDefault="00C703E9">
      <w:pPr>
        <w:pStyle w:val="TOC3"/>
        <w:rPr>
          <w:rFonts w:asciiTheme="minorHAnsi" w:eastAsiaTheme="minorEastAsia" w:hAnsiTheme="minorHAnsi" w:cstheme="minorBidi"/>
          <w:noProof/>
          <w:sz w:val="24"/>
        </w:rPr>
      </w:pPr>
      <w:r>
        <w:rPr>
          <w:noProof/>
        </w:rPr>
        <w:t>1.1.5 System category:</w:t>
      </w:r>
      <w:r>
        <w:rPr>
          <w:noProof/>
        </w:rPr>
        <w:tab/>
      </w:r>
      <w:r>
        <w:rPr>
          <w:noProof/>
        </w:rPr>
        <w:fldChar w:fldCharType="begin"/>
      </w:r>
      <w:r>
        <w:rPr>
          <w:noProof/>
        </w:rPr>
        <w:instrText xml:space="preserve"> PAGEREF _Toc433783723 \h </w:instrText>
      </w:r>
      <w:r>
        <w:rPr>
          <w:noProof/>
        </w:rPr>
      </w:r>
      <w:r>
        <w:rPr>
          <w:noProof/>
        </w:rPr>
        <w:fldChar w:fldCharType="separate"/>
      </w:r>
      <w:r w:rsidR="002A5F72">
        <w:rPr>
          <w:noProof/>
        </w:rPr>
        <w:t>6</w:t>
      </w:r>
      <w:r>
        <w:rPr>
          <w:noProof/>
        </w:rPr>
        <w:fldChar w:fldCharType="end"/>
      </w:r>
    </w:p>
    <w:p w14:paraId="2578D51C" w14:textId="77777777" w:rsidR="00C703E9" w:rsidRDefault="00C703E9">
      <w:pPr>
        <w:pStyle w:val="TOC3"/>
        <w:rPr>
          <w:rFonts w:asciiTheme="minorHAnsi" w:eastAsiaTheme="minorEastAsia" w:hAnsiTheme="minorHAnsi" w:cstheme="minorBidi"/>
          <w:noProof/>
          <w:sz w:val="24"/>
        </w:rPr>
      </w:pPr>
      <w:r>
        <w:rPr>
          <w:noProof/>
        </w:rPr>
        <w:t>1.1.6 Operational status:</w:t>
      </w:r>
      <w:r>
        <w:rPr>
          <w:noProof/>
        </w:rPr>
        <w:tab/>
      </w:r>
      <w:r>
        <w:rPr>
          <w:noProof/>
        </w:rPr>
        <w:fldChar w:fldCharType="begin"/>
      </w:r>
      <w:r>
        <w:rPr>
          <w:noProof/>
        </w:rPr>
        <w:instrText xml:space="preserve"> PAGEREF _Toc433783724 \h </w:instrText>
      </w:r>
      <w:r>
        <w:rPr>
          <w:noProof/>
        </w:rPr>
      </w:r>
      <w:r>
        <w:rPr>
          <w:noProof/>
        </w:rPr>
        <w:fldChar w:fldCharType="separate"/>
      </w:r>
      <w:r w:rsidR="002A5F72">
        <w:rPr>
          <w:noProof/>
        </w:rPr>
        <w:t>6</w:t>
      </w:r>
      <w:r>
        <w:rPr>
          <w:noProof/>
        </w:rPr>
        <w:fldChar w:fldCharType="end"/>
      </w:r>
    </w:p>
    <w:p w14:paraId="279461C6" w14:textId="77777777" w:rsidR="00C703E9" w:rsidRDefault="00C703E9">
      <w:pPr>
        <w:pStyle w:val="TOC3"/>
        <w:rPr>
          <w:rFonts w:asciiTheme="minorHAnsi" w:eastAsiaTheme="minorEastAsia" w:hAnsiTheme="minorHAnsi" w:cstheme="minorBidi"/>
          <w:noProof/>
          <w:sz w:val="24"/>
        </w:rPr>
      </w:pPr>
      <w:r>
        <w:rPr>
          <w:noProof/>
        </w:rPr>
        <w:t>1.1.7 System environment or special conditions</w:t>
      </w:r>
      <w:r>
        <w:rPr>
          <w:noProof/>
        </w:rPr>
        <w:tab/>
      </w:r>
      <w:r>
        <w:rPr>
          <w:noProof/>
        </w:rPr>
        <w:fldChar w:fldCharType="begin"/>
      </w:r>
      <w:r>
        <w:rPr>
          <w:noProof/>
        </w:rPr>
        <w:instrText xml:space="preserve"> PAGEREF _Toc433783725 \h </w:instrText>
      </w:r>
      <w:r>
        <w:rPr>
          <w:noProof/>
        </w:rPr>
      </w:r>
      <w:r>
        <w:rPr>
          <w:noProof/>
        </w:rPr>
        <w:fldChar w:fldCharType="separate"/>
      </w:r>
      <w:r w:rsidR="002A5F72">
        <w:rPr>
          <w:noProof/>
        </w:rPr>
        <w:t>6</w:t>
      </w:r>
      <w:r>
        <w:rPr>
          <w:noProof/>
        </w:rPr>
        <w:fldChar w:fldCharType="end"/>
      </w:r>
    </w:p>
    <w:p w14:paraId="0277B12A" w14:textId="77777777" w:rsidR="00C703E9" w:rsidRDefault="00C703E9">
      <w:pPr>
        <w:pStyle w:val="TOC2"/>
        <w:tabs>
          <w:tab w:val="left" w:pos="960"/>
        </w:tabs>
        <w:rPr>
          <w:rFonts w:asciiTheme="minorHAnsi" w:eastAsiaTheme="minorEastAsia" w:hAnsiTheme="minorHAnsi" w:cstheme="minorBidi"/>
          <w:b w:val="0"/>
          <w:noProof/>
        </w:rPr>
      </w:pPr>
      <w:r>
        <w:rPr>
          <w:noProof/>
        </w:rPr>
        <w:t>1.2</w:t>
      </w:r>
      <w:r>
        <w:rPr>
          <w:rFonts w:asciiTheme="minorHAnsi" w:eastAsiaTheme="minorEastAsia" w:hAnsiTheme="minorHAnsi" w:cstheme="minorBidi"/>
          <w:b w:val="0"/>
          <w:noProof/>
        </w:rPr>
        <w:tab/>
      </w:r>
      <w:r>
        <w:rPr>
          <w:noProof/>
        </w:rPr>
        <w:t>Project References</w:t>
      </w:r>
      <w:r>
        <w:rPr>
          <w:noProof/>
        </w:rPr>
        <w:tab/>
      </w:r>
      <w:r>
        <w:rPr>
          <w:noProof/>
        </w:rPr>
        <w:fldChar w:fldCharType="begin"/>
      </w:r>
      <w:r>
        <w:rPr>
          <w:noProof/>
        </w:rPr>
        <w:instrText xml:space="preserve"> PAGEREF _Toc433783726 \h </w:instrText>
      </w:r>
      <w:r>
        <w:rPr>
          <w:noProof/>
        </w:rPr>
      </w:r>
      <w:r>
        <w:rPr>
          <w:noProof/>
        </w:rPr>
        <w:fldChar w:fldCharType="separate"/>
      </w:r>
      <w:r w:rsidR="002A5F72">
        <w:rPr>
          <w:noProof/>
        </w:rPr>
        <w:t>7</w:t>
      </w:r>
      <w:r>
        <w:rPr>
          <w:noProof/>
        </w:rPr>
        <w:fldChar w:fldCharType="end"/>
      </w:r>
    </w:p>
    <w:p w14:paraId="44D44FA1" w14:textId="77777777" w:rsidR="00C703E9" w:rsidRDefault="00C703E9">
      <w:pPr>
        <w:pStyle w:val="TOC2"/>
        <w:tabs>
          <w:tab w:val="left" w:pos="960"/>
        </w:tabs>
        <w:rPr>
          <w:rFonts w:asciiTheme="minorHAnsi" w:eastAsiaTheme="minorEastAsia" w:hAnsiTheme="minorHAnsi" w:cstheme="minorBidi"/>
          <w:b w:val="0"/>
          <w:noProof/>
        </w:rPr>
      </w:pPr>
      <w:r>
        <w:rPr>
          <w:noProof/>
        </w:rPr>
        <w:t>1.3</w:t>
      </w:r>
      <w:r>
        <w:rPr>
          <w:rFonts w:asciiTheme="minorHAnsi" w:eastAsiaTheme="minorEastAsia" w:hAnsiTheme="minorHAnsi" w:cstheme="minorBidi"/>
          <w:b w:val="0"/>
          <w:noProof/>
        </w:rPr>
        <w:tab/>
      </w:r>
      <w:r>
        <w:rPr>
          <w:noProof/>
        </w:rPr>
        <w:t>Authorized Use Permission</w:t>
      </w:r>
      <w:r>
        <w:rPr>
          <w:noProof/>
        </w:rPr>
        <w:tab/>
      </w:r>
      <w:r>
        <w:rPr>
          <w:noProof/>
        </w:rPr>
        <w:fldChar w:fldCharType="begin"/>
      </w:r>
      <w:r>
        <w:rPr>
          <w:noProof/>
        </w:rPr>
        <w:instrText xml:space="preserve"> PAGEREF _Toc433783727 \h </w:instrText>
      </w:r>
      <w:r>
        <w:rPr>
          <w:noProof/>
        </w:rPr>
      </w:r>
      <w:r>
        <w:rPr>
          <w:noProof/>
        </w:rPr>
        <w:fldChar w:fldCharType="separate"/>
      </w:r>
      <w:r w:rsidR="002A5F72">
        <w:rPr>
          <w:noProof/>
        </w:rPr>
        <w:t>7</w:t>
      </w:r>
      <w:r>
        <w:rPr>
          <w:noProof/>
        </w:rPr>
        <w:fldChar w:fldCharType="end"/>
      </w:r>
    </w:p>
    <w:p w14:paraId="1FFFB640" w14:textId="77777777" w:rsidR="00C703E9" w:rsidRDefault="00C703E9">
      <w:pPr>
        <w:pStyle w:val="TOC2"/>
        <w:tabs>
          <w:tab w:val="left" w:pos="960"/>
        </w:tabs>
        <w:rPr>
          <w:rFonts w:asciiTheme="minorHAnsi" w:eastAsiaTheme="minorEastAsia" w:hAnsiTheme="minorHAnsi" w:cstheme="minorBidi"/>
          <w:b w:val="0"/>
          <w:noProof/>
        </w:rPr>
      </w:pPr>
      <w:r>
        <w:rPr>
          <w:noProof/>
        </w:rPr>
        <w:t>1.4</w:t>
      </w:r>
      <w:r>
        <w:rPr>
          <w:rFonts w:asciiTheme="minorHAnsi" w:eastAsiaTheme="minorEastAsia" w:hAnsiTheme="minorHAnsi" w:cstheme="minorBidi"/>
          <w:b w:val="0"/>
          <w:noProof/>
        </w:rPr>
        <w:tab/>
      </w:r>
      <w:r>
        <w:rPr>
          <w:noProof/>
        </w:rPr>
        <w:t>Points of Contact</w:t>
      </w:r>
      <w:r>
        <w:rPr>
          <w:noProof/>
        </w:rPr>
        <w:tab/>
      </w:r>
      <w:r>
        <w:rPr>
          <w:noProof/>
        </w:rPr>
        <w:fldChar w:fldCharType="begin"/>
      </w:r>
      <w:r>
        <w:rPr>
          <w:noProof/>
        </w:rPr>
        <w:instrText xml:space="preserve"> PAGEREF _Toc433783728 \h </w:instrText>
      </w:r>
      <w:r>
        <w:rPr>
          <w:noProof/>
        </w:rPr>
      </w:r>
      <w:r>
        <w:rPr>
          <w:noProof/>
        </w:rPr>
        <w:fldChar w:fldCharType="separate"/>
      </w:r>
      <w:r w:rsidR="002A5F72">
        <w:rPr>
          <w:noProof/>
        </w:rPr>
        <w:t>7</w:t>
      </w:r>
      <w:r>
        <w:rPr>
          <w:noProof/>
        </w:rPr>
        <w:fldChar w:fldCharType="end"/>
      </w:r>
    </w:p>
    <w:p w14:paraId="2FFF68CD" w14:textId="77777777" w:rsidR="00C703E9" w:rsidRDefault="00C703E9">
      <w:pPr>
        <w:pStyle w:val="TOC3"/>
        <w:tabs>
          <w:tab w:val="left" w:pos="1200"/>
        </w:tabs>
        <w:rPr>
          <w:rFonts w:asciiTheme="minorHAnsi" w:eastAsiaTheme="minorEastAsia" w:hAnsiTheme="minorHAnsi" w:cstheme="minorBidi"/>
          <w:noProof/>
          <w:sz w:val="24"/>
        </w:rPr>
      </w:pPr>
      <w:r>
        <w:rPr>
          <w:noProof/>
        </w:rPr>
        <w:t>1.4.1</w:t>
      </w:r>
      <w:r>
        <w:rPr>
          <w:rFonts w:asciiTheme="minorHAnsi" w:eastAsiaTheme="minorEastAsia" w:hAnsiTheme="minorHAnsi" w:cstheme="minorBidi"/>
          <w:noProof/>
          <w:sz w:val="24"/>
        </w:rPr>
        <w:tab/>
      </w:r>
      <w:r>
        <w:rPr>
          <w:noProof/>
        </w:rPr>
        <w:t>Contact Information</w:t>
      </w:r>
      <w:r>
        <w:rPr>
          <w:noProof/>
        </w:rPr>
        <w:tab/>
      </w:r>
      <w:r>
        <w:rPr>
          <w:noProof/>
        </w:rPr>
        <w:fldChar w:fldCharType="begin"/>
      </w:r>
      <w:r>
        <w:rPr>
          <w:noProof/>
        </w:rPr>
        <w:instrText xml:space="preserve"> PAGEREF _Toc433783729 \h </w:instrText>
      </w:r>
      <w:r>
        <w:rPr>
          <w:noProof/>
        </w:rPr>
      </w:r>
      <w:r>
        <w:rPr>
          <w:noProof/>
        </w:rPr>
        <w:fldChar w:fldCharType="separate"/>
      </w:r>
      <w:r w:rsidR="002A5F72">
        <w:rPr>
          <w:noProof/>
        </w:rPr>
        <w:t>7</w:t>
      </w:r>
      <w:r>
        <w:rPr>
          <w:noProof/>
        </w:rPr>
        <w:fldChar w:fldCharType="end"/>
      </w:r>
    </w:p>
    <w:p w14:paraId="7464591C" w14:textId="77777777" w:rsidR="00C703E9" w:rsidRDefault="00C703E9">
      <w:pPr>
        <w:pStyle w:val="TOC2"/>
        <w:tabs>
          <w:tab w:val="left" w:pos="960"/>
        </w:tabs>
        <w:rPr>
          <w:rFonts w:asciiTheme="minorHAnsi" w:eastAsiaTheme="minorEastAsia" w:hAnsiTheme="minorHAnsi" w:cstheme="minorBidi"/>
          <w:b w:val="0"/>
          <w:noProof/>
        </w:rPr>
      </w:pPr>
      <w:r>
        <w:rPr>
          <w:noProof/>
        </w:rPr>
        <w:t>1.5</w:t>
      </w:r>
      <w:r>
        <w:rPr>
          <w:rFonts w:asciiTheme="minorHAnsi" w:eastAsiaTheme="minorEastAsia" w:hAnsiTheme="minorHAnsi" w:cstheme="minorBidi"/>
          <w:b w:val="0"/>
          <w:noProof/>
        </w:rPr>
        <w:tab/>
      </w:r>
      <w:r>
        <w:rPr>
          <w:noProof/>
        </w:rPr>
        <w:t>Organization of the Manual</w:t>
      </w:r>
      <w:r>
        <w:rPr>
          <w:noProof/>
        </w:rPr>
        <w:tab/>
      </w:r>
      <w:r>
        <w:rPr>
          <w:noProof/>
        </w:rPr>
        <w:fldChar w:fldCharType="begin"/>
      </w:r>
      <w:r>
        <w:rPr>
          <w:noProof/>
        </w:rPr>
        <w:instrText xml:space="preserve"> PAGEREF _Toc433783730 \h </w:instrText>
      </w:r>
      <w:r>
        <w:rPr>
          <w:noProof/>
        </w:rPr>
      </w:r>
      <w:r>
        <w:rPr>
          <w:noProof/>
        </w:rPr>
        <w:fldChar w:fldCharType="separate"/>
      </w:r>
      <w:r w:rsidR="002A5F72">
        <w:rPr>
          <w:noProof/>
        </w:rPr>
        <w:t>7</w:t>
      </w:r>
      <w:r>
        <w:rPr>
          <w:noProof/>
        </w:rPr>
        <w:fldChar w:fldCharType="end"/>
      </w:r>
    </w:p>
    <w:p w14:paraId="48BB82CE" w14:textId="77777777" w:rsidR="00C703E9" w:rsidRDefault="00C703E9">
      <w:pPr>
        <w:pStyle w:val="TOC2"/>
        <w:tabs>
          <w:tab w:val="left" w:pos="960"/>
        </w:tabs>
        <w:rPr>
          <w:rFonts w:asciiTheme="minorHAnsi" w:eastAsiaTheme="minorEastAsia" w:hAnsiTheme="minorHAnsi" w:cstheme="minorBidi"/>
          <w:b w:val="0"/>
          <w:noProof/>
        </w:rPr>
      </w:pPr>
      <w:r>
        <w:rPr>
          <w:noProof/>
        </w:rPr>
        <w:t>1.6</w:t>
      </w:r>
      <w:r>
        <w:rPr>
          <w:rFonts w:asciiTheme="minorHAnsi" w:eastAsiaTheme="minorEastAsia" w:hAnsiTheme="minorHAnsi" w:cstheme="minorBidi"/>
          <w:b w:val="0"/>
          <w:noProof/>
        </w:rPr>
        <w:tab/>
      </w:r>
      <w:r>
        <w:rPr>
          <w:noProof/>
        </w:rPr>
        <w:t>Acronyms and Abbreviations</w:t>
      </w:r>
      <w:r>
        <w:rPr>
          <w:noProof/>
        </w:rPr>
        <w:tab/>
      </w:r>
      <w:r>
        <w:rPr>
          <w:noProof/>
        </w:rPr>
        <w:fldChar w:fldCharType="begin"/>
      </w:r>
      <w:r>
        <w:rPr>
          <w:noProof/>
        </w:rPr>
        <w:instrText xml:space="preserve"> PAGEREF _Toc433783731 \h </w:instrText>
      </w:r>
      <w:r>
        <w:rPr>
          <w:noProof/>
        </w:rPr>
      </w:r>
      <w:r>
        <w:rPr>
          <w:noProof/>
        </w:rPr>
        <w:fldChar w:fldCharType="separate"/>
      </w:r>
      <w:r w:rsidR="002A5F72">
        <w:rPr>
          <w:noProof/>
        </w:rPr>
        <w:t>7</w:t>
      </w:r>
      <w:r>
        <w:rPr>
          <w:noProof/>
        </w:rPr>
        <w:fldChar w:fldCharType="end"/>
      </w:r>
    </w:p>
    <w:p w14:paraId="5C95E796" w14:textId="77777777" w:rsidR="00C703E9" w:rsidRDefault="00C703E9">
      <w:pPr>
        <w:pStyle w:val="TOC1"/>
        <w:tabs>
          <w:tab w:val="left" w:pos="720"/>
        </w:tabs>
        <w:rPr>
          <w:rFonts w:asciiTheme="minorHAnsi" w:eastAsiaTheme="minorEastAsia" w:hAnsiTheme="minorHAnsi" w:cstheme="minorBidi"/>
          <w:b w:val="0"/>
          <w:i w:val="0"/>
          <w:noProof/>
        </w:rPr>
      </w:pPr>
      <w:r>
        <w:rPr>
          <w:noProof/>
        </w:rPr>
        <w:t>2.0</w:t>
      </w:r>
      <w:r>
        <w:rPr>
          <w:rFonts w:asciiTheme="minorHAnsi" w:eastAsiaTheme="minorEastAsia" w:hAnsiTheme="minorHAnsi" w:cstheme="minorBidi"/>
          <w:b w:val="0"/>
          <w:i w:val="0"/>
          <w:noProof/>
        </w:rPr>
        <w:tab/>
      </w:r>
      <w:r>
        <w:rPr>
          <w:noProof/>
        </w:rPr>
        <w:t>SYSTEM SUMMARY</w:t>
      </w:r>
      <w:r>
        <w:rPr>
          <w:noProof/>
        </w:rPr>
        <w:tab/>
      </w:r>
      <w:r>
        <w:rPr>
          <w:noProof/>
        </w:rPr>
        <w:fldChar w:fldCharType="begin"/>
      </w:r>
      <w:r>
        <w:rPr>
          <w:noProof/>
        </w:rPr>
        <w:instrText xml:space="preserve"> PAGEREF _Toc433783732 \h </w:instrText>
      </w:r>
      <w:r>
        <w:rPr>
          <w:noProof/>
        </w:rPr>
      </w:r>
      <w:r>
        <w:rPr>
          <w:noProof/>
        </w:rPr>
        <w:fldChar w:fldCharType="separate"/>
      </w:r>
      <w:r w:rsidR="002A5F72">
        <w:rPr>
          <w:noProof/>
        </w:rPr>
        <w:t>9</w:t>
      </w:r>
      <w:r>
        <w:rPr>
          <w:noProof/>
        </w:rPr>
        <w:fldChar w:fldCharType="end"/>
      </w:r>
    </w:p>
    <w:p w14:paraId="7DE23BA8" w14:textId="77777777" w:rsidR="00C703E9" w:rsidRDefault="00C703E9">
      <w:pPr>
        <w:pStyle w:val="TOC2"/>
        <w:tabs>
          <w:tab w:val="left" w:pos="960"/>
        </w:tabs>
        <w:rPr>
          <w:rFonts w:asciiTheme="minorHAnsi" w:eastAsiaTheme="minorEastAsia" w:hAnsiTheme="minorHAnsi" w:cstheme="minorBidi"/>
          <w:b w:val="0"/>
          <w:noProof/>
        </w:rPr>
      </w:pPr>
      <w:r>
        <w:rPr>
          <w:noProof/>
        </w:rPr>
        <w:t>2.1</w:t>
      </w:r>
      <w:r>
        <w:rPr>
          <w:rFonts w:asciiTheme="minorHAnsi" w:eastAsiaTheme="minorEastAsia" w:hAnsiTheme="minorHAnsi" w:cstheme="minorBidi"/>
          <w:b w:val="0"/>
          <w:noProof/>
        </w:rPr>
        <w:tab/>
      </w:r>
      <w:r>
        <w:rPr>
          <w:noProof/>
        </w:rPr>
        <w:t>System Configuration</w:t>
      </w:r>
      <w:r>
        <w:rPr>
          <w:noProof/>
        </w:rPr>
        <w:tab/>
      </w:r>
      <w:r>
        <w:rPr>
          <w:noProof/>
        </w:rPr>
        <w:fldChar w:fldCharType="begin"/>
      </w:r>
      <w:r>
        <w:rPr>
          <w:noProof/>
        </w:rPr>
        <w:instrText xml:space="preserve"> PAGEREF _Toc433783733 \h </w:instrText>
      </w:r>
      <w:r>
        <w:rPr>
          <w:noProof/>
        </w:rPr>
      </w:r>
      <w:r>
        <w:rPr>
          <w:noProof/>
        </w:rPr>
        <w:fldChar w:fldCharType="separate"/>
      </w:r>
      <w:r w:rsidR="002A5F72">
        <w:rPr>
          <w:noProof/>
        </w:rPr>
        <w:t>9</w:t>
      </w:r>
      <w:r>
        <w:rPr>
          <w:noProof/>
        </w:rPr>
        <w:fldChar w:fldCharType="end"/>
      </w:r>
    </w:p>
    <w:p w14:paraId="6B1797E3" w14:textId="77777777" w:rsidR="00C703E9" w:rsidRDefault="00C703E9">
      <w:pPr>
        <w:pStyle w:val="TOC3"/>
        <w:rPr>
          <w:rFonts w:asciiTheme="minorHAnsi" w:eastAsiaTheme="minorEastAsia" w:hAnsiTheme="minorHAnsi" w:cstheme="minorBidi"/>
          <w:noProof/>
          <w:sz w:val="24"/>
        </w:rPr>
      </w:pPr>
      <w:r>
        <w:rPr>
          <w:noProof/>
        </w:rPr>
        <w:t>2.1.1 Jous</w:t>
      </w:r>
      <w:r w:rsidRPr="00DF4564">
        <w:rPr>
          <w:noProof/>
          <w:lang w:val="en-AU"/>
        </w:rPr>
        <w:t>ting Knight</w:t>
      </w:r>
      <w:r>
        <w:rPr>
          <w:noProof/>
        </w:rPr>
        <w:tab/>
      </w:r>
      <w:r>
        <w:rPr>
          <w:noProof/>
        </w:rPr>
        <w:fldChar w:fldCharType="begin"/>
      </w:r>
      <w:r>
        <w:rPr>
          <w:noProof/>
        </w:rPr>
        <w:instrText xml:space="preserve"> PAGEREF _Toc433783734 \h </w:instrText>
      </w:r>
      <w:r>
        <w:rPr>
          <w:noProof/>
        </w:rPr>
      </w:r>
      <w:r>
        <w:rPr>
          <w:noProof/>
        </w:rPr>
        <w:fldChar w:fldCharType="separate"/>
      </w:r>
      <w:r w:rsidR="002A5F72">
        <w:rPr>
          <w:noProof/>
        </w:rPr>
        <w:t>9</w:t>
      </w:r>
      <w:r>
        <w:rPr>
          <w:noProof/>
        </w:rPr>
        <w:fldChar w:fldCharType="end"/>
      </w:r>
    </w:p>
    <w:p w14:paraId="032AC30C" w14:textId="77777777" w:rsidR="00C703E9" w:rsidRDefault="00C703E9">
      <w:pPr>
        <w:pStyle w:val="TOC3"/>
        <w:tabs>
          <w:tab w:val="left" w:pos="1200"/>
        </w:tabs>
        <w:rPr>
          <w:rFonts w:asciiTheme="minorHAnsi" w:eastAsiaTheme="minorEastAsia" w:hAnsiTheme="minorHAnsi" w:cstheme="minorBidi"/>
          <w:noProof/>
          <w:sz w:val="24"/>
        </w:rPr>
      </w:pPr>
      <w:r>
        <w:rPr>
          <w:noProof/>
          <w:lang w:eastAsia="zh-CN"/>
        </w:rPr>
        <w:t>2.1.2</w:t>
      </w:r>
      <w:r>
        <w:rPr>
          <w:rFonts w:asciiTheme="minorHAnsi" w:eastAsiaTheme="minorEastAsia" w:hAnsiTheme="minorHAnsi" w:cstheme="minorBidi"/>
          <w:noProof/>
          <w:sz w:val="24"/>
        </w:rPr>
        <w:tab/>
      </w:r>
      <w:r>
        <w:rPr>
          <w:noProof/>
        </w:rPr>
        <w:t>Robot Commander</w:t>
      </w:r>
      <w:r>
        <w:rPr>
          <w:noProof/>
        </w:rPr>
        <w:tab/>
      </w:r>
      <w:r>
        <w:rPr>
          <w:noProof/>
        </w:rPr>
        <w:fldChar w:fldCharType="begin"/>
      </w:r>
      <w:r>
        <w:rPr>
          <w:noProof/>
        </w:rPr>
        <w:instrText xml:space="preserve"> PAGEREF _Toc433783735 \h </w:instrText>
      </w:r>
      <w:r>
        <w:rPr>
          <w:noProof/>
        </w:rPr>
      </w:r>
      <w:r>
        <w:rPr>
          <w:noProof/>
        </w:rPr>
        <w:fldChar w:fldCharType="separate"/>
      </w:r>
      <w:r w:rsidR="002A5F72">
        <w:rPr>
          <w:noProof/>
        </w:rPr>
        <w:t>10</w:t>
      </w:r>
      <w:r>
        <w:rPr>
          <w:noProof/>
        </w:rPr>
        <w:fldChar w:fldCharType="end"/>
      </w:r>
    </w:p>
    <w:p w14:paraId="1A896646" w14:textId="77777777" w:rsidR="00C703E9" w:rsidRDefault="00C703E9">
      <w:pPr>
        <w:pStyle w:val="TOC2"/>
        <w:tabs>
          <w:tab w:val="left" w:pos="960"/>
        </w:tabs>
        <w:rPr>
          <w:rFonts w:asciiTheme="minorHAnsi" w:eastAsiaTheme="minorEastAsia" w:hAnsiTheme="minorHAnsi" w:cstheme="minorBidi"/>
          <w:b w:val="0"/>
          <w:noProof/>
        </w:rPr>
      </w:pPr>
      <w:r>
        <w:rPr>
          <w:noProof/>
        </w:rPr>
        <w:t>2.2</w:t>
      </w:r>
      <w:r>
        <w:rPr>
          <w:rFonts w:asciiTheme="minorHAnsi" w:eastAsiaTheme="minorEastAsia" w:hAnsiTheme="minorHAnsi" w:cstheme="minorBidi"/>
          <w:b w:val="0"/>
          <w:noProof/>
        </w:rPr>
        <w:tab/>
      </w:r>
      <w:r>
        <w:rPr>
          <w:noProof/>
        </w:rPr>
        <w:t>User Access Levels</w:t>
      </w:r>
      <w:r>
        <w:rPr>
          <w:noProof/>
        </w:rPr>
        <w:tab/>
      </w:r>
      <w:r>
        <w:rPr>
          <w:noProof/>
        </w:rPr>
        <w:fldChar w:fldCharType="begin"/>
      </w:r>
      <w:r>
        <w:rPr>
          <w:noProof/>
        </w:rPr>
        <w:instrText xml:space="preserve"> PAGEREF _Toc433783736 \h </w:instrText>
      </w:r>
      <w:r>
        <w:rPr>
          <w:noProof/>
        </w:rPr>
      </w:r>
      <w:r>
        <w:rPr>
          <w:noProof/>
        </w:rPr>
        <w:fldChar w:fldCharType="separate"/>
      </w:r>
      <w:r w:rsidR="002A5F72">
        <w:rPr>
          <w:noProof/>
        </w:rPr>
        <w:t>10</w:t>
      </w:r>
      <w:r>
        <w:rPr>
          <w:noProof/>
        </w:rPr>
        <w:fldChar w:fldCharType="end"/>
      </w:r>
    </w:p>
    <w:p w14:paraId="242546C7" w14:textId="77777777" w:rsidR="00C703E9" w:rsidRDefault="00C703E9">
      <w:pPr>
        <w:pStyle w:val="TOC1"/>
        <w:tabs>
          <w:tab w:val="left" w:pos="720"/>
        </w:tabs>
        <w:rPr>
          <w:rFonts w:asciiTheme="minorHAnsi" w:eastAsiaTheme="minorEastAsia" w:hAnsiTheme="minorHAnsi" w:cstheme="minorBidi"/>
          <w:b w:val="0"/>
          <w:i w:val="0"/>
          <w:noProof/>
        </w:rPr>
      </w:pPr>
      <w:r>
        <w:rPr>
          <w:noProof/>
        </w:rPr>
        <w:t>3.0</w:t>
      </w:r>
      <w:r>
        <w:rPr>
          <w:rFonts w:asciiTheme="minorHAnsi" w:eastAsiaTheme="minorEastAsia" w:hAnsiTheme="minorHAnsi" w:cstheme="minorBidi"/>
          <w:b w:val="0"/>
          <w:i w:val="0"/>
          <w:noProof/>
        </w:rPr>
        <w:tab/>
      </w:r>
      <w:r>
        <w:rPr>
          <w:noProof/>
        </w:rPr>
        <w:t>Quick Start Guide</w:t>
      </w:r>
      <w:r>
        <w:rPr>
          <w:noProof/>
        </w:rPr>
        <w:tab/>
      </w:r>
      <w:r>
        <w:rPr>
          <w:noProof/>
        </w:rPr>
        <w:fldChar w:fldCharType="begin"/>
      </w:r>
      <w:r>
        <w:rPr>
          <w:noProof/>
        </w:rPr>
        <w:instrText xml:space="preserve"> PAGEREF _Toc433783737 \h </w:instrText>
      </w:r>
      <w:r>
        <w:rPr>
          <w:noProof/>
        </w:rPr>
      </w:r>
      <w:r>
        <w:rPr>
          <w:noProof/>
        </w:rPr>
        <w:fldChar w:fldCharType="separate"/>
      </w:r>
      <w:r w:rsidR="002A5F72">
        <w:rPr>
          <w:noProof/>
        </w:rPr>
        <w:t>12</w:t>
      </w:r>
      <w:r>
        <w:rPr>
          <w:noProof/>
        </w:rPr>
        <w:fldChar w:fldCharType="end"/>
      </w:r>
    </w:p>
    <w:p w14:paraId="45190560" w14:textId="77777777" w:rsidR="00C703E9" w:rsidRDefault="00C703E9">
      <w:pPr>
        <w:pStyle w:val="TOC1"/>
        <w:tabs>
          <w:tab w:val="left" w:pos="720"/>
        </w:tabs>
        <w:rPr>
          <w:rFonts w:asciiTheme="minorHAnsi" w:eastAsiaTheme="minorEastAsia" w:hAnsiTheme="minorHAnsi" w:cstheme="minorBidi"/>
          <w:b w:val="0"/>
          <w:i w:val="0"/>
          <w:noProof/>
        </w:rPr>
      </w:pPr>
      <w:r>
        <w:rPr>
          <w:noProof/>
        </w:rPr>
        <w:t>4.0</w:t>
      </w:r>
      <w:r>
        <w:rPr>
          <w:rFonts w:asciiTheme="minorHAnsi" w:eastAsiaTheme="minorEastAsia" w:hAnsiTheme="minorHAnsi" w:cstheme="minorBidi"/>
          <w:b w:val="0"/>
          <w:i w:val="0"/>
          <w:noProof/>
        </w:rPr>
        <w:tab/>
      </w:r>
      <w:r>
        <w:rPr>
          <w:noProof/>
        </w:rPr>
        <w:t>GETTING STARTED</w:t>
      </w:r>
      <w:r w:rsidRPr="00DF4564">
        <w:rPr>
          <w:rFonts w:ascii="Arial" w:hAnsi="Arial"/>
          <w:noProof/>
        </w:rPr>
        <w:t>....................................................................</w:t>
      </w:r>
      <w:r>
        <w:rPr>
          <w:noProof/>
        </w:rPr>
        <w:tab/>
      </w:r>
      <w:r>
        <w:rPr>
          <w:noProof/>
        </w:rPr>
        <w:fldChar w:fldCharType="begin"/>
      </w:r>
      <w:r>
        <w:rPr>
          <w:noProof/>
        </w:rPr>
        <w:instrText xml:space="preserve"> PAGEREF _Toc433783738 \h </w:instrText>
      </w:r>
      <w:r>
        <w:rPr>
          <w:noProof/>
        </w:rPr>
      </w:r>
      <w:r>
        <w:rPr>
          <w:noProof/>
        </w:rPr>
        <w:fldChar w:fldCharType="separate"/>
      </w:r>
      <w:r w:rsidR="002A5F72">
        <w:rPr>
          <w:noProof/>
        </w:rPr>
        <w:t>13</w:t>
      </w:r>
      <w:r>
        <w:rPr>
          <w:noProof/>
        </w:rPr>
        <w:fldChar w:fldCharType="end"/>
      </w:r>
    </w:p>
    <w:p w14:paraId="6BF01FD8" w14:textId="77777777" w:rsidR="00C703E9" w:rsidRDefault="00C703E9">
      <w:pPr>
        <w:pStyle w:val="TOC1"/>
        <w:tabs>
          <w:tab w:val="left" w:pos="720"/>
        </w:tabs>
        <w:rPr>
          <w:rFonts w:asciiTheme="minorHAnsi" w:eastAsiaTheme="minorEastAsia" w:hAnsiTheme="minorHAnsi" w:cstheme="minorBidi"/>
          <w:b w:val="0"/>
          <w:i w:val="0"/>
          <w:noProof/>
        </w:rPr>
      </w:pPr>
      <w:r>
        <w:rPr>
          <w:noProof/>
        </w:rPr>
        <w:t>4.0</w:t>
      </w:r>
      <w:r>
        <w:rPr>
          <w:rFonts w:asciiTheme="minorHAnsi" w:eastAsiaTheme="minorEastAsia" w:hAnsiTheme="minorHAnsi" w:cstheme="minorBidi"/>
          <w:b w:val="0"/>
          <w:i w:val="0"/>
          <w:noProof/>
        </w:rPr>
        <w:tab/>
      </w:r>
      <w:r>
        <w:rPr>
          <w:noProof/>
        </w:rPr>
        <w:t>GETTING STARTED</w:t>
      </w:r>
      <w:r>
        <w:rPr>
          <w:noProof/>
        </w:rPr>
        <w:tab/>
      </w:r>
      <w:r>
        <w:rPr>
          <w:noProof/>
        </w:rPr>
        <w:fldChar w:fldCharType="begin"/>
      </w:r>
      <w:r>
        <w:rPr>
          <w:noProof/>
        </w:rPr>
        <w:instrText xml:space="preserve"> PAGEREF _Toc433783739 \h </w:instrText>
      </w:r>
      <w:r>
        <w:rPr>
          <w:noProof/>
        </w:rPr>
      </w:r>
      <w:r>
        <w:rPr>
          <w:noProof/>
        </w:rPr>
        <w:fldChar w:fldCharType="separate"/>
      </w:r>
      <w:r w:rsidR="002A5F72">
        <w:rPr>
          <w:noProof/>
        </w:rPr>
        <w:t>14</w:t>
      </w:r>
      <w:r>
        <w:rPr>
          <w:noProof/>
        </w:rPr>
        <w:fldChar w:fldCharType="end"/>
      </w:r>
    </w:p>
    <w:p w14:paraId="760297DA" w14:textId="77777777" w:rsidR="00C703E9" w:rsidRDefault="00C703E9">
      <w:pPr>
        <w:pStyle w:val="TOC2"/>
        <w:tabs>
          <w:tab w:val="left" w:pos="960"/>
        </w:tabs>
        <w:rPr>
          <w:rFonts w:asciiTheme="minorHAnsi" w:eastAsiaTheme="minorEastAsia" w:hAnsiTheme="minorHAnsi" w:cstheme="minorBidi"/>
          <w:b w:val="0"/>
          <w:noProof/>
        </w:rPr>
      </w:pPr>
      <w:r>
        <w:rPr>
          <w:noProof/>
        </w:rPr>
        <w:t>4.1</w:t>
      </w:r>
      <w:r>
        <w:rPr>
          <w:rFonts w:asciiTheme="minorHAnsi" w:eastAsiaTheme="minorEastAsia" w:hAnsiTheme="minorHAnsi" w:cstheme="minorBidi"/>
          <w:b w:val="0"/>
          <w:noProof/>
        </w:rPr>
        <w:tab/>
      </w:r>
      <w:r>
        <w:rPr>
          <w:noProof/>
        </w:rPr>
        <w:t>Setup</w:t>
      </w:r>
      <w:r>
        <w:rPr>
          <w:noProof/>
        </w:rPr>
        <w:tab/>
      </w:r>
      <w:r>
        <w:rPr>
          <w:noProof/>
        </w:rPr>
        <w:fldChar w:fldCharType="begin"/>
      </w:r>
      <w:r>
        <w:rPr>
          <w:noProof/>
        </w:rPr>
        <w:instrText xml:space="preserve"> PAGEREF _Toc433783740 \h </w:instrText>
      </w:r>
      <w:r>
        <w:rPr>
          <w:noProof/>
        </w:rPr>
      </w:r>
      <w:r>
        <w:rPr>
          <w:noProof/>
        </w:rPr>
        <w:fldChar w:fldCharType="separate"/>
      </w:r>
      <w:r w:rsidR="002A5F72">
        <w:rPr>
          <w:noProof/>
        </w:rPr>
        <w:t>14</w:t>
      </w:r>
      <w:r>
        <w:rPr>
          <w:noProof/>
        </w:rPr>
        <w:fldChar w:fldCharType="end"/>
      </w:r>
    </w:p>
    <w:p w14:paraId="5C888619" w14:textId="77777777" w:rsidR="00C703E9" w:rsidRDefault="00C703E9">
      <w:pPr>
        <w:pStyle w:val="TOC3"/>
        <w:rPr>
          <w:rFonts w:asciiTheme="minorHAnsi" w:eastAsiaTheme="minorEastAsia" w:hAnsiTheme="minorHAnsi" w:cstheme="minorBidi"/>
          <w:noProof/>
          <w:sz w:val="24"/>
        </w:rPr>
      </w:pPr>
      <w:r>
        <w:rPr>
          <w:noProof/>
        </w:rPr>
        <w:t>4.1.1 Power:</w:t>
      </w:r>
      <w:r>
        <w:rPr>
          <w:noProof/>
        </w:rPr>
        <w:tab/>
      </w:r>
      <w:r>
        <w:rPr>
          <w:noProof/>
        </w:rPr>
        <w:fldChar w:fldCharType="begin"/>
      </w:r>
      <w:r>
        <w:rPr>
          <w:noProof/>
        </w:rPr>
        <w:instrText xml:space="preserve"> PAGEREF _Toc433783741 \h </w:instrText>
      </w:r>
      <w:r>
        <w:rPr>
          <w:noProof/>
        </w:rPr>
      </w:r>
      <w:r>
        <w:rPr>
          <w:noProof/>
        </w:rPr>
        <w:fldChar w:fldCharType="separate"/>
      </w:r>
      <w:r w:rsidR="002A5F72">
        <w:rPr>
          <w:noProof/>
        </w:rPr>
        <w:t>14</w:t>
      </w:r>
      <w:r>
        <w:rPr>
          <w:noProof/>
        </w:rPr>
        <w:fldChar w:fldCharType="end"/>
      </w:r>
    </w:p>
    <w:p w14:paraId="7C8D4951" w14:textId="77777777" w:rsidR="00C703E9" w:rsidRDefault="00C703E9">
      <w:pPr>
        <w:pStyle w:val="TOC3"/>
        <w:rPr>
          <w:rFonts w:asciiTheme="minorHAnsi" w:eastAsiaTheme="minorEastAsia" w:hAnsiTheme="minorHAnsi" w:cstheme="minorBidi"/>
          <w:noProof/>
          <w:sz w:val="24"/>
        </w:rPr>
      </w:pPr>
      <w:r>
        <w:rPr>
          <w:noProof/>
        </w:rPr>
        <w:t>4.1.2 Connection to computer:</w:t>
      </w:r>
      <w:r>
        <w:rPr>
          <w:noProof/>
        </w:rPr>
        <w:tab/>
      </w:r>
      <w:r>
        <w:rPr>
          <w:noProof/>
        </w:rPr>
        <w:fldChar w:fldCharType="begin"/>
      </w:r>
      <w:r>
        <w:rPr>
          <w:noProof/>
        </w:rPr>
        <w:instrText xml:space="preserve"> PAGEREF _Toc433783742 \h </w:instrText>
      </w:r>
      <w:r>
        <w:rPr>
          <w:noProof/>
        </w:rPr>
      </w:r>
      <w:r>
        <w:rPr>
          <w:noProof/>
        </w:rPr>
        <w:fldChar w:fldCharType="separate"/>
      </w:r>
      <w:r w:rsidR="002A5F72">
        <w:rPr>
          <w:noProof/>
        </w:rPr>
        <w:t>14</w:t>
      </w:r>
      <w:r>
        <w:rPr>
          <w:noProof/>
        </w:rPr>
        <w:fldChar w:fldCharType="end"/>
      </w:r>
    </w:p>
    <w:p w14:paraId="53429944" w14:textId="77777777" w:rsidR="00C703E9" w:rsidRDefault="00C703E9">
      <w:pPr>
        <w:pStyle w:val="TOC2"/>
        <w:tabs>
          <w:tab w:val="left" w:pos="960"/>
        </w:tabs>
        <w:rPr>
          <w:rFonts w:asciiTheme="minorHAnsi" w:eastAsiaTheme="minorEastAsia" w:hAnsiTheme="minorHAnsi" w:cstheme="minorBidi"/>
          <w:b w:val="0"/>
          <w:noProof/>
        </w:rPr>
      </w:pPr>
      <w:r>
        <w:rPr>
          <w:noProof/>
        </w:rPr>
        <w:t>4.2</w:t>
      </w:r>
      <w:r>
        <w:rPr>
          <w:rFonts w:asciiTheme="minorHAnsi" w:eastAsiaTheme="minorEastAsia" w:hAnsiTheme="minorHAnsi" w:cstheme="minorBidi"/>
          <w:b w:val="0"/>
          <w:noProof/>
        </w:rPr>
        <w:tab/>
      </w:r>
      <w:r>
        <w:rPr>
          <w:noProof/>
        </w:rPr>
        <w:t>User Manual Menu</w:t>
      </w:r>
      <w:r>
        <w:rPr>
          <w:noProof/>
        </w:rPr>
        <w:tab/>
      </w:r>
      <w:r>
        <w:rPr>
          <w:noProof/>
        </w:rPr>
        <w:fldChar w:fldCharType="begin"/>
      </w:r>
      <w:r>
        <w:rPr>
          <w:noProof/>
        </w:rPr>
        <w:instrText xml:space="preserve"> PAGEREF _Toc433783743 \h </w:instrText>
      </w:r>
      <w:r>
        <w:rPr>
          <w:noProof/>
        </w:rPr>
      </w:r>
      <w:r>
        <w:rPr>
          <w:noProof/>
        </w:rPr>
        <w:fldChar w:fldCharType="separate"/>
      </w:r>
      <w:r w:rsidR="002A5F72">
        <w:rPr>
          <w:noProof/>
        </w:rPr>
        <w:t>14</w:t>
      </w:r>
      <w:r>
        <w:rPr>
          <w:noProof/>
        </w:rPr>
        <w:fldChar w:fldCharType="end"/>
      </w:r>
    </w:p>
    <w:p w14:paraId="3CFEB4D3" w14:textId="77777777" w:rsidR="00C703E9" w:rsidRDefault="00C703E9">
      <w:pPr>
        <w:pStyle w:val="TOC3"/>
        <w:rPr>
          <w:rFonts w:asciiTheme="minorHAnsi" w:eastAsiaTheme="minorEastAsia" w:hAnsiTheme="minorHAnsi" w:cstheme="minorBidi"/>
          <w:noProof/>
          <w:sz w:val="24"/>
        </w:rPr>
      </w:pPr>
      <w:r>
        <w:rPr>
          <w:noProof/>
        </w:rPr>
        <w:t>4.2.1 Welcome Message</w:t>
      </w:r>
      <w:r>
        <w:rPr>
          <w:noProof/>
        </w:rPr>
        <w:tab/>
      </w:r>
      <w:r>
        <w:rPr>
          <w:noProof/>
        </w:rPr>
        <w:fldChar w:fldCharType="begin"/>
      </w:r>
      <w:r>
        <w:rPr>
          <w:noProof/>
        </w:rPr>
        <w:instrText xml:space="preserve"> PAGEREF _Toc433783744 \h </w:instrText>
      </w:r>
      <w:r>
        <w:rPr>
          <w:noProof/>
        </w:rPr>
      </w:r>
      <w:r>
        <w:rPr>
          <w:noProof/>
        </w:rPr>
        <w:fldChar w:fldCharType="separate"/>
      </w:r>
      <w:r w:rsidR="002A5F72">
        <w:rPr>
          <w:noProof/>
        </w:rPr>
        <w:t>14</w:t>
      </w:r>
      <w:r>
        <w:rPr>
          <w:noProof/>
        </w:rPr>
        <w:fldChar w:fldCharType="end"/>
      </w:r>
    </w:p>
    <w:p w14:paraId="126BC471" w14:textId="77777777" w:rsidR="00C703E9" w:rsidRDefault="00C703E9">
      <w:pPr>
        <w:pStyle w:val="TOC3"/>
        <w:rPr>
          <w:rFonts w:asciiTheme="minorHAnsi" w:eastAsiaTheme="minorEastAsia" w:hAnsiTheme="minorHAnsi" w:cstheme="minorBidi"/>
          <w:noProof/>
          <w:sz w:val="24"/>
        </w:rPr>
      </w:pPr>
      <w:r>
        <w:rPr>
          <w:noProof/>
        </w:rPr>
        <w:t>4.2.1 Set Maximum Speed</w:t>
      </w:r>
      <w:r>
        <w:rPr>
          <w:noProof/>
        </w:rPr>
        <w:tab/>
      </w:r>
      <w:r>
        <w:rPr>
          <w:noProof/>
        </w:rPr>
        <w:fldChar w:fldCharType="begin"/>
      </w:r>
      <w:r>
        <w:rPr>
          <w:noProof/>
        </w:rPr>
        <w:instrText xml:space="preserve"> PAGEREF _Toc433783745 \h </w:instrText>
      </w:r>
      <w:r>
        <w:rPr>
          <w:noProof/>
        </w:rPr>
      </w:r>
      <w:r>
        <w:rPr>
          <w:noProof/>
        </w:rPr>
        <w:fldChar w:fldCharType="separate"/>
      </w:r>
      <w:r w:rsidR="002A5F72">
        <w:rPr>
          <w:noProof/>
        </w:rPr>
        <w:t>14</w:t>
      </w:r>
      <w:r>
        <w:rPr>
          <w:noProof/>
        </w:rPr>
        <w:fldChar w:fldCharType="end"/>
      </w:r>
    </w:p>
    <w:p w14:paraId="4B5BE8F5" w14:textId="77777777" w:rsidR="00C703E9" w:rsidRDefault="00C703E9">
      <w:pPr>
        <w:pStyle w:val="TOC2"/>
        <w:rPr>
          <w:rFonts w:asciiTheme="minorHAnsi" w:eastAsiaTheme="minorEastAsia" w:hAnsiTheme="minorHAnsi" w:cstheme="minorBidi"/>
          <w:b w:val="0"/>
          <w:noProof/>
        </w:rPr>
      </w:pPr>
      <w:r>
        <w:rPr>
          <w:noProof/>
        </w:rPr>
        <w:t>4.3    User Assist Menu</w:t>
      </w:r>
      <w:r>
        <w:rPr>
          <w:noProof/>
        </w:rPr>
        <w:tab/>
      </w:r>
      <w:r>
        <w:rPr>
          <w:noProof/>
        </w:rPr>
        <w:fldChar w:fldCharType="begin"/>
      </w:r>
      <w:r>
        <w:rPr>
          <w:noProof/>
        </w:rPr>
        <w:instrText xml:space="preserve"> PAGEREF _Toc433783746 \h </w:instrText>
      </w:r>
      <w:r>
        <w:rPr>
          <w:noProof/>
        </w:rPr>
      </w:r>
      <w:r>
        <w:rPr>
          <w:noProof/>
        </w:rPr>
        <w:fldChar w:fldCharType="separate"/>
      </w:r>
      <w:r w:rsidR="002A5F72">
        <w:rPr>
          <w:noProof/>
        </w:rPr>
        <w:t>14</w:t>
      </w:r>
      <w:r>
        <w:rPr>
          <w:noProof/>
        </w:rPr>
        <w:fldChar w:fldCharType="end"/>
      </w:r>
    </w:p>
    <w:p w14:paraId="2004EAE7" w14:textId="77777777" w:rsidR="00C703E9" w:rsidRDefault="00C703E9">
      <w:pPr>
        <w:pStyle w:val="TOC2"/>
        <w:rPr>
          <w:rFonts w:asciiTheme="minorHAnsi" w:eastAsiaTheme="minorEastAsia" w:hAnsiTheme="minorHAnsi" w:cstheme="minorBidi"/>
          <w:b w:val="0"/>
          <w:noProof/>
        </w:rPr>
      </w:pPr>
      <w:r>
        <w:rPr>
          <w:noProof/>
        </w:rPr>
        <w:t>4.4    Full Auto Menu</w:t>
      </w:r>
      <w:r>
        <w:rPr>
          <w:noProof/>
        </w:rPr>
        <w:tab/>
      </w:r>
      <w:r>
        <w:rPr>
          <w:noProof/>
        </w:rPr>
        <w:fldChar w:fldCharType="begin"/>
      </w:r>
      <w:r>
        <w:rPr>
          <w:noProof/>
        </w:rPr>
        <w:instrText xml:space="preserve"> PAGEREF _Toc433783747 \h </w:instrText>
      </w:r>
      <w:r>
        <w:rPr>
          <w:noProof/>
        </w:rPr>
      </w:r>
      <w:r>
        <w:rPr>
          <w:noProof/>
        </w:rPr>
        <w:fldChar w:fldCharType="separate"/>
      </w:r>
      <w:r w:rsidR="002A5F72">
        <w:rPr>
          <w:noProof/>
        </w:rPr>
        <w:t>14</w:t>
      </w:r>
      <w:r>
        <w:rPr>
          <w:noProof/>
        </w:rPr>
        <w:fldChar w:fldCharType="end"/>
      </w:r>
    </w:p>
    <w:p w14:paraId="77B468F8" w14:textId="77777777" w:rsidR="00C703E9" w:rsidRDefault="00C703E9">
      <w:pPr>
        <w:pStyle w:val="TOC2"/>
        <w:tabs>
          <w:tab w:val="left" w:pos="960"/>
        </w:tabs>
        <w:rPr>
          <w:rFonts w:asciiTheme="minorHAnsi" w:eastAsiaTheme="minorEastAsia" w:hAnsiTheme="minorHAnsi" w:cstheme="minorBidi"/>
          <w:b w:val="0"/>
          <w:noProof/>
        </w:rPr>
      </w:pPr>
      <w:r>
        <w:rPr>
          <w:noProof/>
        </w:rPr>
        <w:lastRenderedPageBreak/>
        <w:t>4.5</w:t>
      </w:r>
      <w:r>
        <w:rPr>
          <w:rFonts w:asciiTheme="minorHAnsi" w:eastAsiaTheme="minorEastAsia" w:hAnsiTheme="minorHAnsi" w:cstheme="minorBidi"/>
          <w:b w:val="0"/>
          <w:noProof/>
        </w:rPr>
        <w:tab/>
      </w:r>
      <w:r>
        <w:rPr>
          <w:noProof/>
        </w:rPr>
        <w:t>Factory Mode Menu</w:t>
      </w:r>
      <w:r>
        <w:rPr>
          <w:noProof/>
        </w:rPr>
        <w:tab/>
      </w:r>
      <w:r>
        <w:rPr>
          <w:noProof/>
        </w:rPr>
        <w:fldChar w:fldCharType="begin"/>
      </w:r>
      <w:r>
        <w:rPr>
          <w:noProof/>
        </w:rPr>
        <w:instrText xml:space="preserve"> PAGEREF _Toc433783748 \h </w:instrText>
      </w:r>
      <w:r>
        <w:rPr>
          <w:noProof/>
        </w:rPr>
      </w:r>
      <w:r>
        <w:rPr>
          <w:noProof/>
        </w:rPr>
        <w:fldChar w:fldCharType="separate"/>
      </w:r>
      <w:r w:rsidR="002A5F72">
        <w:rPr>
          <w:noProof/>
        </w:rPr>
        <w:t>15</w:t>
      </w:r>
      <w:r>
        <w:rPr>
          <w:noProof/>
        </w:rPr>
        <w:fldChar w:fldCharType="end"/>
      </w:r>
    </w:p>
    <w:p w14:paraId="5F2BF61E" w14:textId="77777777" w:rsidR="00C703E9" w:rsidRDefault="00C703E9">
      <w:pPr>
        <w:pStyle w:val="TOC3"/>
        <w:rPr>
          <w:rFonts w:asciiTheme="minorHAnsi" w:eastAsiaTheme="minorEastAsia" w:hAnsiTheme="minorHAnsi" w:cstheme="minorBidi"/>
          <w:noProof/>
          <w:sz w:val="24"/>
        </w:rPr>
      </w:pPr>
      <w:r>
        <w:rPr>
          <w:noProof/>
        </w:rPr>
        <w:t>4.5.1 Max Speed</w:t>
      </w:r>
      <w:r>
        <w:rPr>
          <w:noProof/>
        </w:rPr>
        <w:tab/>
      </w:r>
      <w:r>
        <w:rPr>
          <w:noProof/>
        </w:rPr>
        <w:fldChar w:fldCharType="begin"/>
      </w:r>
      <w:r>
        <w:rPr>
          <w:noProof/>
        </w:rPr>
        <w:instrText xml:space="preserve"> PAGEREF _Toc433783749 \h </w:instrText>
      </w:r>
      <w:r>
        <w:rPr>
          <w:noProof/>
        </w:rPr>
      </w:r>
      <w:r>
        <w:rPr>
          <w:noProof/>
        </w:rPr>
        <w:fldChar w:fldCharType="separate"/>
      </w:r>
      <w:r w:rsidR="002A5F72">
        <w:rPr>
          <w:noProof/>
        </w:rPr>
        <w:t>15</w:t>
      </w:r>
      <w:r>
        <w:rPr>
          <w:noProof/>
        </w:rPr>
        <w:fldChar w:fldCharType="end"/>
      </w:r>
    </w:p>
    <w:p w14:paraId="348DB8D6" w14:textId="77777777" w:rsidR="00C703E9" w:rsidRDefault="00C703E9">
      <w:pPr>
        <w:pStyle w:val="TOC3"/>
        <w:rPr>
          <w:rFonts w:asciiTheme="minorHAnsi" w:eastAsiaTheme="minorEastAsia" w:hAnsiTheme="minorHAnsi" w:cstheme="minorBidi"/>
          <w:noProof/>
          <w:sz w:val="24"/>
        </w:rPr>
      </w:pPr>
      <w:r>
        <w:rPr>
          <w:noProof/>
        </w:rPr>
        <w:t>4.5.2 PID Gain</w:t>
      </w:r>
      <w:r>
        <w:rPr>
          <w:noProof/>
        </w:rPr>
        <w:tab/>
      </w:r>
      <w:r>
        <w:rPr>
          <w:noProof/>
        </w:rPr>
        <w:fldChar w:fldCharType="begin"/>
      </w:r>
      <w:r>
        <w:rPr>
          <w:noProof/>
        </w:rPr>
        <w:instrText xml:space="preserve"> PAGEREF _Toc433783750 \h </w:instrText>
      </w:r>
      <w:r>
        <w:rPr>
          <w:noProof/>
        </w:rPr>
      </w:r>
      <w:r>
        <w:rPr>
          <w:noProof/>
        </w:rPr>
        <w:fldChar w:fldCharType="separate"/>
      </w:r>
      <w:r w:rsidR="002A5F72">
        <w:rPr>
          <w:noProof/>
        </w:rPr>
        <w:t>15</w:t>
      </w:r>
      <w:r>
        <w:rPr>
          <w:noProof/>
        </w:rPr>
        <w:fldChar w:fldCharType="end"/>
      </w:r>
    </w:p>
    <w:p w14:paraId="3BF8BEB6" w14:textId="77777777" w:rsidR="00C703E9" w:rsidRDefault="00C703E9">
      <w:pPr>
        <w:pStyle w:val="TOC3"/>
        <w:rPr>
          <w:rFonts w:asciiTheme="minorHAnsi" w:eastAsiaTheme="minorEastAsia" w:hAnsiTheme="minorHAnsi" w:cstheme="minorBidi"/>
          <w:noProof/>
          <w:sz w:val="24"/>
        </w:rPr>
      </w:pPr>
      <w:r>
        <w:rPr>
          <w:noProof/>
        </w:rPr>
        <w:t>4.5.3 Time Horizon</w:t>
      </w:r>
      <w:r>
        <w:rPr>
          <w:noProof/>
        </w:rPr>
        <w:tab/>
      </w:r>
      <w:r>
        <w:rPr>
          <w:noProof/>
        </w:rPr>
        <w:fldChar w:fldCharType="begin"/>
      </w:r>
      <w:r>
        <w:rPr>
          <w:noProof/>
        </w:rPr>
        <w:instrText xml:space="preserve"> PAGEREF _Toc433783751 \h </w:instrText>
      </w:r>
      <w:r>
        <w:rPr>
          <w:noProof/>
        </w:rPr>
      </w:r>
      <w:r>
        <w:rPr>
          <w:noProof/>
        </w:rPr>
        <w:fldChar w:fldCharType="separate"/>
      </w:r>
      <w:r w:rsidR="002A5F72">
        <w:rPr>
          <w:noProof/>
        </w:rPr>
        <w:t>15</w:t>
      </w:r>
      <w:r>
        <w:rPr>
          <w:noProof/>
        </w:rPr>
        <w:fldChar w:fldCharType="end"/>
      </w:r>
    </w:p>
    <w:p w14:paraId="50B92535" w14:textId="77777777" w:rsidR="00C703E9" w:rsidRDefault="00C703E9">
      <w:pPr>
        <w:pStyle w:val="TOC3"/>
        <w:rPr>
          <w:rFonts w:asciiTheme="minorHAnsi" w:eastAsiaTheme="minorEastAsia" w:hAnsiTheme="minorHAnsi" w:cstheme="minorBidi"/>
          <w:noProof/>
          <w:sz w:val="24"/>
        </w:rPr>
      </w:pPr>
      <w:r>
        <w:rPr>
          <w:noProof/>
        </w:rPr>
        <w:t>4.5.4 IR sample per estimate</w:t>
      </w:r>
      <w:r>
        <w:rPr>
          <w:noProof/>
        </w:rPr>
        <w:tab/>
      </w:r>
      <w:r>
        <w:rPr>
          <w:noProof/>
        </w:rPr>
        <w:fldChar w:fldCharType="begin"/>
      </w:r>
      <w:r>
        <w:rPr>
          <w:noProof/>
        </w:rPr>
        <w:instrText xml:space="preserve"> PAGEREF _Toc433783752 \h </w:instrText>
      </w:r>
      <w:r>
        <w:rPr>
          <w:noProof/>
        </w:rPr>
      </w:r>
      <w:r>
        <w:rPr>
          <w:noProof/>
        </w:rPr>
        <w:fldChar w:fldCharType="separate"/>
      </w:r>
      <w:r w:rsidR="002A5F72">
        <w:rPr>
          <w:noProof/>
        </w:rPr>
        <w:t>15</w:t>
      </w:r>
      <w:r>
        <w:rPr>
          <w:noProof/>
        </w:rPr>
        <w:fldChar w:fldCharType="end"/>
      </w:r>
    </w:p>
    <w:p w14:paraId="69D53AF7" w14:textId="77777777" w:rsidR="00C703E9" w:rsidRDefault="00C703E9">
      <w:pPr>
        <w:pStyle w:val="TOC3"/>
        <w:rPr>
          <w:rFonts w:asciiTheme="minorHAnsi" w:eastAsiaTheme="minorEastAsia" w:hAnsiTheme="minorHAnsi" w:cstheme="minorBidi"/>
          <w:noProof/>
          <w:sz w:val="24"/>
        </w:rPr>
      </w:pPr>
      <w:r>
        <w:rPr>
          <w:noProof/>
        </w:rPr>
        <w:t>4.5.5 IR sample rate</w:t>
      </w:r>
      <w:r>
        <w:rPr>
          <w:noProof/>
        </w:rPr>
        <w:tab/>
      </w:r>
      <w:r>
        <w:rPr>
          <w:noProof/>
        </w:rPr>
        <w:fldChar w:fldCharType="begin"/>
      </w:r>
      <w:r>
        <w:rPr>
          <w:noProof/>
        </w:rPr>
        <w:instrText xml:space="preserve"> PAGEREF _Toc433783753 \h </w:instrText>
      </w:r>
      <w:r>
        <w:rPr>
          <w:noProof/>
        </w:rPr>
      </w:r>
      <w:r>
        <w:rPr>
          <w:noProof/>
        </w:rPr>
        <w:fldChar w:fldCharType="separate"/>
      </w:r>
      <w:r w:rsidR="002A5F72">
        <w:rPr>
          <w:noProof/>
        </w:rPr>
        <w:t>15</w:t>
      </w:r>
      <w:r>
        <w:rPr>
          <w:noProof/>
        </w:rPr>
        <w:fldChar w:fldCharType="end"/>
      </w:r>
    </w:p>
    <w:p w14:paraId="34441855" w14:textId="77777777" w:rsidR="00C703E9" w:rsidRDefault="00C703E9">
      <w:pPr>
        <w:pStyle w:val="TOC3"/>
        <w:rPr>
          <w:rFonts w:asciiTheme="minorHAnsi" w:eastAsiaTheme="minorEastAsia" w:hAnsiTheme="minorHAnsi" w:cstheme="minorBidi"/>
          <w:noProof/>
          <w:sz w:val="24"/>
        </w:rPr>
      </w:pPr>
      <w:r>
        <w:rPr>
          <w:noProof/>
        </w:rPr>
        <w:t>4.5.6 Show Raw Data</w:t>
      </w:r>
      <w:r>
        <w:rPr>
          <w:noProof/>
        </w:rPr>
        <w:tab/>
      </w:r>
      <w:r>
        <w:rPr>
          <w:noProof/>
        </w:rPr>
        <w:fldChar w:fldCharType="begin"/>
      </w:r>
      <w:r>
        <w:rPr>
          <w:noProof/>
        </w:rPr>
        <w:instrText xml:space="preserve"> PAGEREF _Toc433783754 \h </w:instrText>
      </w:r>
      <w:r>
        <w:rPr>
          <w:noProof/>
        </w:rPr>
      </w:r>
      <w:r>
        <w:rPr>
          <w:noProof/>
        </w:rPr>
        <w:fldChar w:fldCharType="separate"/>
      </w:r>
      <w:r w:rsidR="002A5F72">
        <w:rPr>
          <w:noProof/>
        </w:rPr>
        <w:t>15</w:t>
      </w:r>
      <w:r>
        <w:rPr>
          <w:noProof/>
        </w:rPr>
        <w:fldChar w:fldCharType="end"/>
      </w:r>
    </w:p>
    <w:p w14:paraId="33663F5C" w14:textId="77777777" w:rsidR="00C703E9" w:rsidRDefault="00C703E9">
      <w:pPr>
        <w:pStyle w:val="TOC3"/>
        <w:rPr>
          <w:rFonts w:asciiTheme="minorHAnsi" w:eastAsiaTheme="minorEastAsia" w:hAnsiTheme="minorHAnsi" w:cstheme="minorBidi"/>
          <w:noProof/>
          <w:sz w:val="24"/>
        </w:rPr>
      </w:pPr>
      <w:r>
        <w:rPr>
          <w:noProof/>
        </w:rPr>
        <w:t>4.5.7 Average Data</w:t>
      </w:r>
      <w:r>
        <w:rPr>
          <w:noProof/>
        </w:rPr>
        <w:tab/>
      </w:r>
      <w:r>
        <w:rPr>
          <w:noProof/>
        </w:rPr>
        <w:fldChar w:fldCharType="begin"/>
      </w:r>
      <w:r>
        <w:rPr>
          <w:noProof/>
        </w:rPr>
        <w:instrText xml:space="preserve"> PAGEREF _Toc433783755 \h </w:instrText>
      </w:r>
      <w:r>
        <w:rPr>
          <w:noProof/>
        </w:rPr>
      </w:r>
      <w:r>
        <w:rPr>
          <w:noProof/>
        </w:rPr>
        <w:fldChar w:fldCharType="separate"/>
      </w:r>
      <w:r w:rsidR="002A5F72">
        <w:rPr>
          <w:noProof/>
        </w:rPr>
        <w:t>15</w:t>
      </w:r>
      <w:r>
        <w:rPr>
          <w:noProof/>
        </w:rPr>
        <w:fldChar w:fldCharType="end"/>
      </w:r>
    </w:p>
    <w:p w14:paraId="74997506" w14:textId="77777777" w:rsidR="00C703E9" w:rsidRDefault="00C703E9">
      <w:pPr>
        <w:pStyle w:val="TOC2"/>
        <w:rPr>
          <w:rFonts w:asciiTheme="minorHAnsi" w:eastAsiaTheme="minorEastAsia" w:hAnsiTheme="minorHAnsi" w:cstheme="minorBidi"/>
          <w:b w:val="0"/>
          <w:noProof/>
        </w:rPr>
      </w:pPr>
      <w:r>
        <w:rPr>
          <w:noProof/>
        </w:rPr>
        <w:t>4.6 Motor On/Off Menu</w:t>
      </w:r>
      <w:r>
        <w:rPr>
          <w:noProof/>
        </w:rPr>
        <w:tab/>
      </w:r>
      <w:r>
        <w:rPr>
          <w:noProof/>
        </w:rPr>
        <w:fldChar w:fldCharType="begin"/>
      </w:r>
      <w:r>
        <w:rPr>
          <w:noProof/>
        </w:rPr>
        <w:instrText xml:space="preserve"> PAGEREF _Toc433783756 \h </w:instrText>
      </w:r>
      <w:r>
        <w:rPr>
          <w:noProof/>
        </w:rPr>
      </w:r>
      <w:r>
        <w:rPr>
          <w:noProof/>
        </w:rPr>
        <w:fldChar w:fldCharType="separate"/>
      </w:r>
      <w:r w:rsidR="002A5F72">
        <w:rPr>
          <w:noProof/>
        </w:rPr>
        <w:t>16</w:t>
      </w:r>
      <w:r>
        <w:rPr>
          <w:noProof/>
        </w:rPr>
        <w:fldChar w:fldCharType="end"/>
      </w:r>
    </w:p>
    <w:p w14:paraId="3E2B67C2" w14:textId="77777777" w:rsidR="00C703E9" w:rsidRDefault="00C703E9">
      <w:pPr>
        <w:pStyle w:val="TOC3"/>
        <w:rPr>
          <w:rFonts w:asciiTheme="minorHAnsi" w:eastAsiaTheme="minorEastAsia" w:hAnsiTheme="minorHAnsi" w:cstheme="minorBidi"/>
          <w:noProof/>
          <w:sz w:val="24"/>
        </w:rPr>
      </w:pPr>
      <w:r>
        <w:rPr>
          <w:noProof/>
        </w:rPr>
        <w:t>4.6.1 Motor On</w:t>
      </w:r>
      <w:r>
        <w:rPr>
          <w:noProof/>
        </w:rPr>
        <w:tab/>
      </w:r>
      <w:r>
        <w:rPr>
          <w:noProof/>
        </w:rPr>
        <w:fldChar w:fldCharType="begin"/>
      </w:r>
      <w:r>
        <w:rPr>
          <w:noProof/>
        </w:rPr>
        <w:instrText xml:space="preserve"> PAGEREF _Toc433783757 \h </w:instrText>
      </w:r>
      <w:r>
        <w:rPr>
          <w:noProof/>
        </w:rPr>
      </w:r>
      <w:r>
        <w:rPr>
          <w:noProof/>
        </w:rPr>
        <w:fldChar w:fldCharType="separate"/>
      </w:r>
      <w:r w:rsidR="002A5F72">
        <w:rPr>
          <w:noProof/>
        </w:rPr>
        <w:t>16</w:t>
      </w:r>
      <w:r>
        <w:rPr>
          <w:noProof/>
        </w:rPr>
        <w:fldChar w:fldCharType="end"/>
      </w:r>
    </w:p>
    <w:p w14:paraId="22384BA1" w14:textId="77777777" w:rsidR="00C703E9" w:rsidRDefault="00C703E9">
      <w:pPr>
        <w:pStyle w:val="TOC3"/>
        <w:rPr>
          <w:rFonts w:asciiTheme="minorHAnsi" w:eastAsiaTheme="minorEastAsia" w:hAnsiTheme="minorHAnsi" w:cstheme="minorBidi"/>
          <w:noProof/>
          <w:sz w:val="24"/>
        </w:rPr>
      </w:pPr>
      <w:r>
        <w:rPr>
          <w:noProof/>
        </w:rPr>
        <w:t>4.6.2 Motor Running</w:t>
      </w:r>
      <w:r>
        <w:rPr>
          <w:noProof/>
        </w:rPr>
        <w:tab/>
      </w:r>
      <w:r>
        <w:rPr>
          <w:noProof/>
        </w:rPr>
        <w:fldChar w:fldCharType="begin"/>
      </w:r>
      <w:r>
        <w:rPr>
          <w:noProof/>
        </w:rPr>
        <w:instrText xml:space="preserve"> PAGEREF _Toc433783758 \h </w:instrText>
      </w:r>
      <w:r>
        <w:rPr>
          <w:noProof/>
        </w:rPr>
      </w:r>
      <w:r>
        <w:rPr>
          <w:noProof/>
        </w:rPr>
        <w:fldChar w:fldCharType="separate"/>
      </w:r>
      <w:r w:rsidR="002A5F72">
        <w:rPr>
          <w:noProof/>
        </w:rPr>
        <w:t>16</w:t>
      </w:r>
      <w:r>
        <w:rPr>
          <w:noProof/>
        </w:rPr>
        <w:fldChar w:fldCharType="end"/>
      </w:r>
    </w:p>
    <w:p w14:paraId="64BA2445" w14:textId="77777777" w:rsidR="00C703E9" w:rsidRDefault="00C703E9">
      <w:pPr>
        <w:pStyle w:val="TOC3"/>
        <w:rPr>
          <w:rFonts w:asciiTheme="minorHAnsi" w:eastAsiaTheme="minorEastAsia" w:hAnsiTheme="minorHAnsi" w:cstheme="minorBidi"/>
          <w:noProof/>
          <w:sz w:val="24"/>
        </w:rPr>
      </w:pPr>
      <w:r>
        <w:rPr>
          <w:noProof/>
        </w:rPr>
        <w:t>4.6.3 Motor Off</w:t>
      </w:r>
      <w:r>
        <w:rPr>
          <w:noProof/>
        </w:rPr>
        <w:tab/>
      </w:r>
      <w:r>
        <w:rPr>
          <w:noProof/>
        </w:rPr>
        <w:fldChar w:fldCharType="begin"/>
      </w:r>
      <w:r>
        <w:rPr>
          <w:noProof/>
        </w:rPr>
        <w:instrText xml:space="preserve"> PAGEREF _Toc433783759 \h </w:instrText>
      </w:r>
      <w:r>
        <w:rPr>
          <w:noProof/>
        </w:rPr>
      </w:r>
      <w:r>
        <w:rPr>
          <w:noProof/>
        </w:rPr>
        <w:fldChar w:fldCharType="separate"/>
      </w:r>
      <w:r w:rsidR="002A5F72">
        <w:rPr>
          <w:noProof/>
        </w:rPr>
        <w:t>16</w:t>
      </w:r>
      <w:r>
        <w:rPr>
          <w:noProof/>
        </w:rPr>
        <w:fldChar w:fldCharType="end"/>
      </w:r>
    </w:p>
    <w:p w14:paraId="540E6187" w14:textId="77777777" w:rsidR="00C703E9" w:rsidRDefault="00C703E9">
      <w:pPr>
        <w:pStyle w:val="TOC1"/>
        <w:tabs>
          <w:tab w:val="left" w:pos="720"/>
        </w:tabs>
        <w:rPr>
          <w:rFonts w:asciiTheme="minorHAnsi" w:eastAsiaTheme="minorEastAsia" w:hAnsiTheme="minorHAnsi" w:cstheme="minorBidi"/>
          <w:b w:val="0"/>
          <w:i w:val="0"/>
          <w:noProof/>
        </w:rPr>
      </w:pPr>
      <w:r>
        <w:rPr>
          <w:noProof/>
        </w:rPr>
        <w:t>5.0</w:t>
      </w:r>
      <w:r>
        <w:rPr>
          <w:rFonts w:asciiTheme="minorHAnsi" w:eastAsiaTheme="minorEastAsia" w:hAnsiTheme="minorHAnsi" w:cstheme="minorBidi"/>
          <w:b w:val="0"/>
          <w:i w:val="0"/>
          <w:noProof/>
        </w:rPr>
        <w:tab/>
      </w:r>
      <w:r>
        <w:rPr>
          <w:noProof/>
        </w:rPr>
        <w:t>Using the System</w:t>
      </w:r>
      <w:r>
        <w:rPr>
          <w:noProof/>
        </w:rPr>
        <w:tab/>
      </w:r>
      <w:r>
        <w:rPr>
          <w:noProof/>
        </w:rPr>
        <w:fldChar w:fldCharType="begin"/>
      </w:r>
      <w:r>
        <w:rPr>
          <w:noProof/>
        </w:rPr>
        <w:instrText xml:space="preserve"> PAGEREF _Toc433783760 \h </w:instrText>
      </w:r>
      <w:r>
        <w:rPr>
          <w:noProof/>
        </w:rPr>
      </w:r>
      <w:r>
        <w:rPr>
          <w:noProof/>
        </w:rPr>
        <w:fldChar w:fldCharType="separate"/>
      </w:r>
      <w:r w:rsidR="002A5F72">
        <w:rPr>
          <w:noProof/>
        </w:rPr>
        <w:t>18</w:t>
      </w:r>
      <w:r>
        <w:rPr>
          <w:noProof/>
        </w:rPr>
        <w:fldChar w:fldCharType="end"/>
      </w:r>
    </w:p>
    <w:p w14:paraId="46C0588D" w14:textId="77777777" w:rsidR="00C703E9" w:rsidRDefault="00C703E9">
      <w:pPr>
        <w:pStyle w:val="TOC2"/>
        <w:rPr>
          <w:rFonts w:asciiTheme="minorHAnsi" w:eastAsiaTheme="minorEastAsia" w:hAnsiTheme="minorHAnsi" w:cstheme="minorBidi"/>
          <w:b w:val="0"/>
          <w:noProof/>
        </w:rPr>
      </w:pPr>
      <w:r>
        <w:rPr>
          <w:noProof/>
        </w:rPr>
        <w:t>5.1 Safety requirement</w:t>
      </w:r>
      <w:r>
        <w:rPr>
          <w:noProof/>
        </w:rPr>
        <w:tab/>
      </w:r>
      <w:r>
        <w:rPr>
          <w:noProof/>
        </w:rPr>
        <w:fldChar w:fldCharType="begin"/>
      </w:r>
      <w:r>
        <w:rPr>
          <w:noProof/>
        </w:rPr>
        <w:instrText xml:space="preserve"> PAGEREF _Toc433783761 \h </w:instrText>
      </w:r>
      <w:r>
        <w:rPr>
          <w:noProof/>
        </w:rPr>
      </w:r>
      <w:r>
        <w:rPr>
          <w:noProof/>
        </w:rPr>
        <w:fldChar w:fldCharType="separate"/>
      </w:r>
      <w:r w:rsidR="002A5F72">
        <w:rPr>
          <w:noProof/>
        </w:rPr>
        <w:t>18</w:t>
      </w:r>
      <w:r>
        <w:rPr>
          <w:noProof/>
        </w:rPr>
        <w:fldChar w:fldCharType="end"/>
      </w:r>
    </w:p>
    <w:p w14:paraId="5C11F143" w14:textId="77777777" w:rsidR="00C703E9" w:rsidRDefault="00C703E9">
      <w:pPr>
        <w:pStyle w:val="TOC2"/>
        <w:rPr>
          <w:rFonts w:asciiTheme="minorHAnsi" w:eastAsiaTheme="minorEastAsia" w:hAnsiTheme="minorHAnsi" w:cstheme="minorBidi"/>
          <w:b w:val="0"/>
          <w:noProof/>
        </w:rPr>
      </w:pPr>
      <w:r w:rsidRPr="00DF4564">
        <w:rPr>
          <w:rFonts w:eastAsia="SimSun"/>
          <w:noProof/>
          <w:lang w:eastAsia="en-AU"/>
        </w:rPr>
        <w:t>5.2 User Operation</w:t>
      </w:r>
      <w:r>
        <w:rPr>
          <w:noProof/>
        </w:rPr>
        <w:tab/>
      </w:r>
      <w:r>
        <w:rPr>
          <w:noProof/>
        </w:rPr>
        <w:fldChar w:fldCharType="begin"/>
      </w:r>
      <w:r>
        <w:rPr>
          <w:noProof/>
        </w:rPr>
        <w:instrText xml:space="preserve"> PAGEREF _Toc433783762 \h </w:instrText>
      </w:r>
      <w:r>
        <w:rPr>
          <w:noProof/>
        </w:rPr>
      </w:r>
      <w:r>
        <w:rPr>
          <w:noProof/>
        </w:rPr>
        <w:fldChar w:fldCharType="separate"/>
      </w:r>
      <w:r w:rsidR="002A5F72">
        <w:rPr>
          <w:noProof/>
        </w:rPr>
        <w:t>18</w:t>
      </w:r>
      <w:r>
        <w:rPr>
          <w:noProof/>
        </w:rPr>
        <w:fldChar w:fldCharType="end"/>
      </w:r>
    </w:p>
    <w:p w14:paraId="37618197" w14:textId="77777777" w:rsidR="00C703E9" w:rsidRDefault="00C703E9">
      <w:pPr>
        <w:pStyle w:val="TOC2"/>
        <w:rPr>
          <w:rFonts w:asciiTheme="minorHAnsi" w:eastAsiaTheme="minorEastAsia" w:hAnsiTheme="minorHAnsi" w:cstheme="minorBidi"/>
          <w:b w:val="0"/>
          <w:noProof/>
        </w:rPr>
      </w:pPr>
      <w:r>
        <w:rPr>
          <w:noProof/>
        </w:rPr>
        <w:t>5.3 User Manual</w:t>
      </w:r>
      <w:r w:rsidRPr="00DF4564">
        <w:rPr>
          <w:noProof/>
          <w:lang w:val="en-AU"/>
        </w:rPr>
        <w:t xml:space="preserve"> </w:t>
      </w:r>
      <w:r>
        <w:rPr>
          <w:noProof/>
        </w:rPr>
        <w:t>Menu</w:t>
      </w:r>
      <w:r>
        <w:rPr>
          <w:noProof/>
        </w:rPr>
        <w:tab/>
      </w:r>
      <w:r>
        <w:rPr>
          <w:noProof/>
        </w:rPr>
        <w:fldChar w:fldCharType="begin"/>
      </w:r>
      <w:r>
        <w:rPr>
          <w:noProof/>
        </w:rPr>
        <w:instrText xml:space="preserve"> PAGEREF _Toc433783763 \h </w:instrText>
      </w:r>
      <w:r>
        <w:rPr>
          <w:noProof/>
        </w:rPr>
      </w:r>
      <w:r>
        <w:rPr>
          <w:noProof/>
        </w:rPr>
        <w:fldChar w:fldCharType="separate"/>
      </w:r>
      <w:r w:rsidR="002A5F72">
        <w:rPr>
          <w:noProof/>
        </w:rPr>
        <w:t>19</w:t>
      </w:r>
      <w:r>
        <w:rPr>
          <w:noProof/>
        </w:rPr>
        <w:fldChar w:fldCharType="end"/>
      </w:r>
    </w:p>
    <w:p w14:paraId="32B54710" w14:textId="77777777" w:rsidR="00C703E9" w:rsidRDefault="00C703E9">
      <w:pPr>
        <w:pStyle w:val="TOC3"/>
        <w:rPr>
          <w:rFonts w:asciiTheme="minorHAnsi" w:eastAsiaTheme="minorEastAsia" w:hAnsiTheme="minorHAnsi" w:cstheme="minorBidi"/>
          <w:noProof/>
          <w:sz w:val="24"/>
        </w:rPr>
      </w:pPr>
      <w:r w:rsidRPr="00DF4564">
        <w:rPr>
          <w:noProof/>
          <w:lang w:val="en-AU"/>
        </w:rPr>
        <w:t>5.3.1 Motor On/Off</w:t>
      </w:r>
      <w:r>
        <w:rPr>
          <w:noProof/>
        </w:rPr>
        <w:tab/>
      </w:r>
      <w:r>
        <w:rPr>
          <w:noProof/>
        </w:rPr>
        <w:fldChar w:fldCharType="begin"/>
      </w:r>
      <w:r>
        <w:rPr>
          <w:noProof/>
        </w:rPr>
        <w:instrText xml:space="preserve"> PAGEREF _Toc433783764 \h </w:instrText>
      </w:r>
      <w:r>
        <w:rPr>
          <w:noProof/>
        </w:rPr>
      </w:r>
      <w:r>
        <w:rPr>
          <w:noProof/>
        </w:rPr>
        <w:fldChar w:fldCharType="separate"/>
      </w:r>
      <w:r w:rsidR="002A5F72">
        <w:rPr>
          <w:noProof/>
        </w:rPr>
        <w:t>19</w:t>
      </w:r>
      <w:r>
        <w:rPr>
          <w:noProof/>
        </w:rPr>
        <w:fldChar w:fldCharType="end"/>
      </w:r>
    </w:p>
    <w:p w14:paraId="6F73F60B" w14:textId="77777777" w:rsidR="00C703E9" w:rsidRDefault="00C703E9">
      <w:pPr>
        <w:pStyle w:val="TOC3"/>
        <w:rPr>
          <w:rFonts w:asciiTheme="minorHAnsi" w:eastAsiaTheme="minorEastAsia" w:hAnsiTheme="minorHAnsi" w:cstheme="minorBidi"/>
          <w:noProof/>
          <w:sz w:val="24"/>
        </w:rPr>
      </w:pPr>
      <w:r w:rsidRPr="00DF4564">
        <w:rPr>
          <w:noProof/>
          <w:lang w:val="en-AU"/>
        </w:rPr>
        <w:t>5.3.2 Max Speed</w:t>
      </w:r>
      <w:r>
        <w:rPr>
          <w:noProof/>
        </w:rPr>
        <w:tab/>
      </w:r>
      <w:r>
        <w:rPr>
          <w:noProof/>
        </w:rPr>
        <w:fldChar w:fldCharType="begin"/>
      </w:r>
      <w:r>
        <w:rPr>
          <w:noProof/>
        </w:rPr>
        <w:instrText xml:space="preserve"> PAGEREF _Toc433783765 \h </w:instrText>
      </w:r>
      <w:r>
        <w:rPr>
          <w:noProof/>
        </w:rPr>
      </w:r>
      <w:r>
        <w:rPr>
          <w:noProof/>
        </w:rPr>
        <w:fldChar w:fldCharType="separate"/>
      </w:r>
      <w:r w:rsidR="002A5F72">
        <w:rPr>
          <w:noProof/>
        </w:rPr>
        <w:t>19</w:t>
      </w:r>
      <w:r>
        <w:rPr>
          <w:noProof/>
        </w:rPr>
        <w:fldChar w:fldCharType="end"/>
      </w:r>
    </w:p>
    <w:p w14:paraId="4EB2FDE7" w14:textId="77777777" w:rsidR="00C703E9" w:rsidRDefault="00C703E9">
      <w:pPr>
        <w:pStyle w:val="TOC3"/>
        <w:rPr>
          <w:rFonts w:asciiTheme="minorHAnsi" w:eastAsiaTheme="minorEastAsia" w:hAnsiTheme="minorHAnsi" w:cstheme="minorBidi"/>
          <w:noProof/>
          <w:sz w:val="24"/>
        </w:rPr>
      </w:pPr>
      <w:r w:rsidRPr="00DF4564">
        <w:rPr>
          <w:noProof/>
          <w:lang w:val="en-AU"/>
        </w:rPr>
        <w:t>5.3.3 Mode switch</w:t>
      </w:r>
      <w:r>
        <w:rPr>
          <w:noProof/>
        </w:rPr>
        <w:tab/>
      </w:r>
      <w:r>
        <w:rPr>
          <w:noProof/>
        </w:rPr>
        <w:fldChar w:fldCharType="begin"/>
      </w:r>
      <w:r>
        <w:rPr>
          <w:noProof/>
        </w:rPr>
        <w:instrText xml:space="preserve"> PAGEREF _Toc433783766 \h </w:instrText>
      </w:r>
      <w:r>
        <w:rPr>
          <w:noProof/>
        </w:rPr>
      </w:r>
      <w:r>
        <w:rPr>
          <w:noProof/>
        </w:rPr>
        <w:fldChar w:fldCharType="separate"/>
      </w:r>
      <w:r w:rsidR="002A5F72">
        <w:rPr>
          <w:noProof/>
        </w:rPr>
        <w:t>19</w:t>
      </w:r>
      <w:r>
        <w:rPr>
          <w:noProof/>
        </w:rPr>
        <w:fldChar w:fldCharType="end"/>
      </w:r>
    </w:p>
    <w:p w14:paraId="43C37523" w14:textId="77777777" w:rsidR="00C703E9" w:rsidRDefault="00C703E9">
      <w:pPr>
        <w:pStyle w:val="TOC2"/>
        <w:rPr>
          <w:rFonts w:asciiTheme="minorHAnsi" w:eastAsiaTheme="minorEastAsia" w:hAnsiTheme="minorHAnsi" w:cstheme="minorBidi"/>
          <w:b w:val="0"/>
          <w:noProof/>
        </w:rPr>
      </w:pPr>
      <w:r>
        <w:rPr>
          <w:noProof/>
        </w:rPr>
        <w:t>5.4 User Assist Menu</w:t>
      </w:r>
      <w:r>
        <w:rPr>
          <w:noProof/>
        </w:rPr>
        <w:tab/>
      </w:r>
      <w:r>
        <w:rPr>
          <w:noProof/>
        </w:rPr>
        <w:fldChar w:fldCharType="begin"/>
      </w:r>
      <w:r>
        <w:rPr>
          <w:noProof/>
        </w:rPr>
        <w:instrText xml:space="preserve"> PAGEREF _Toc433783767 \h </w:instrText>
      </w:r>
      <w:r>
        <w:rPr>
          <w:noProof/>
        </w:rPr>
      </w:r>
      <w:r>
        <w:rPr>
          <w:noProof/>
        </w:rPr>
        <w:fldChar w:fldCharType="separate"/>
      </w:r>
      <w:r w:rsidR="002A5F72">
        <w:rPr>
          <w:noProof/>
        </w:rPr>
        <w:t>19</w:t>
      </w:r>
      <w:r>
        <w:rPr>
          <w:noProof/>
        </w:rPr>
        <w:fldChar w:fldCharType="end"/>
      </w:r>
    </w:p>
    <w:p w14:paraId="3C71A0F9" w14:textId="77777777" w:rsidR="00C703E9" w:rsidRDefault="00C703E9">
      <w:pPr>
        <w:pStyle w:val="TOC3"/>
        <w:rPr>
          <w:rFonts w:asciiTheme="minorHAnsi" w:eastAsiaTheme="minorEastAsia" w:hAnsiTheme="minorHAnsi" w:cstheme="minorBidi"/>
          <w:noProof/>
          <w:sz w:val="24"/>
        </w:rPr>
      </w:pPr>
      <w:r w:rsidRPr="00DF4564">
        <w:rPr>
          <w:noProof/>
          <w:lang w:val="en-AU"/>
        </w:rPr>
        <w:t>5.4.1 Motor On/Off</w:t>
      </w:r>
      <w:r>
        <w:rPr>
          <w:noProof/>
        </w:rPr>
        <w:tab/>
      </w:r>
      <w:r>
        <w:rPr>
          <w:noProof/>
        </w:rPr>
        <w:fldChar w:fldCharType="begin"/>
      </w:r>
      <w:r>
        <w:rPr>
          <w:noProof/>
        </w:rPr>
        <w:instrText xml:space="preserve"> PAGEREF _Toc433783768 \h </w:instrText>
      </w:r>
      <w:r>
        <w:rPr>
          <w:noProof/>
        </w:rPr>
      </w:r>
      <w:r>
        <w:rPr>
          <w:noProof/>
        </w:rPr>
        <w:fldChar w:fldCharType="separate"/>
      </w:r>
      <w:r w:rsidR="002A5F72">
        <w:rPr>
          <w:noProof/>
        </w:rPr>
        <w:t>19</w:t>
      </w:r>
      <w:r>
        <w:rPr>
          <w:noProof/>
        </w:rPr>
        <w:fldChar w:fldCharType="end"/>
      </w:r>
    </w:p>
    <w:p w14:paraId="6E394174" w14:textId="77777777" w:rsidR="00C703E9" w:rsidRDefault="00C703E9">
      <w:pPr>
        <w:pStyle w:val="TOC3"/>
        <w:rPr>
          <w:rFonts w:asciiTheme="minorHAnsi" w:eastAsiaTheme="minorEastAsia" w:hAnsiTheme="minorHAnsi" w:cstheme="minorBidi"/>
          <w:noProof/>
          <w:sz w:val="24"/>
        </w:rPr>
      </w:pPr>
      <w:r w:rsidRPr="00DF4564">
        <w:rPr>
          <w:noProof/>
          <w:lang w:val="en-AU"/>
        </w:rPr>
        <w:t>5.4.2 Mode switch</w:t>
      </w:r>
      <w:r>
        <w:rPr>
          <w:noProof/>
        </w:rPr>
        <w:tab/>
      </w:r>
      <w:r>
        <w:rPr>
          <w:noProof/>
        </w:rPr>
        <w:fldChar w:fldCharType="begin"/>
      </w:r>
      <w:r>
        <w:rPr>
          <w:noProof/>
        </w:rPr>
        <w:instrText xml:space="preserve"> PAGEREF _Toc433783769 \h </w:instrText>
      </w:r>
      <w:r>
        <w:rPr>
          <w:noProof/>
        </w:rPr>
      </w:r>
      <w:r>
        <w:rPr>
          <w:noProof/>
        </w:rPr>
        <w:fldChar w:fldCharType="separate"/>
      </w:r>
      <w:r w:rsidR="002A5F72">
        <w:rPr>
          <w:noProof/>
        </w:rPr>
        <w:t>19</w:t>
      </w:r>
      <w:r>
        <w:rPr>
          <w:noProof/>
        </w:rPr>
        <w:fldChar w:fldCharType="end"/>
      </w:r>
    </w:p>
    <w:p w14:paraId="2590E68B" w14:textId="77777777" w:rsidR="00C703E9" w:rsidRDefault="00C703E9">
      <w:pPr>
        <w:pStyle w:val="TOC2"/>
        <w:rPr>
          <w:rFonts w:asciiTheme="minorHAnsi" w:eastAsiaTheme="minorEastAsia" w:hAnsiTheme="minorHAnsi" w:cstheme="minorBidi"/>
          <w:b w:val="0"/>
          <w:noProof/>
        </w:rPr>
      </w:pPr>
      <w:r w:rsidRPr="00DF4564">
        <w:rPr>
          <w:noProof/>
          <w:lang w:val="en-AU"/>
        </w:rPr>
        <w:t>5.5 Full Auto Menu</w:t>
      </w:r>
      <w:r>
        <w:rPr>
          <w:noProof/>
        </w:rPr>
        <w:tab/>
      </w:r>
      <w:r>
        <w:rPr>
          <w:noProof/>
        </w:rPr>
        <w:fldChar w:fldCharType="begin"/>
      </w:r>
      <w:r>
        <w:rPr>
          <w:noProof/>
        </w:rPr>
        <w:instrText xml:space="preserve"> PAGEREF _Toc433783770 \h </w:instrText>
      </w:r>
      <w:r>
        <w:rPr>
          <w:noProof/>
        </w:rPr>
      </w:r>
      <w:r>
        <w:rPr>
          <w:noProof/>
        </w:rPr>
        <w:fldChar w:fldCharType="separate"/>
      </w:r>
      <w:r w:rsidR="002A5F72">
        <w:rPr>
          <w:noProof/>
        </w:rPr>
        <w:t>20</w:t>
      </w:r>
      <w:r>
        <w:rPr>
          <w:noProof/>
        </w:rPr>
        <w:fldChar w:fldCharType="end"/>
      </w:r>
    </w:p>
    <w:p w14:paraId="42E92F73" w14:textId="77777777" w:rsidR="00C703E9" w:rsidRDefault="00C703E9">
      <w:pPr>
        <w:pStyle w:val="TOC3"/>
        <w:rPr>
          <w:rFonts w:asciiTheme="minorHAnsi" w:eastAsiaTheme="minorEastAsia" w:hAnsiTheme="minorHAnsi" w:cstheme="minorBidi"/>
          <w:noProof/>
          <w:sz w:val="24"/>
        </w:rPr>
      </w:pPr>
      <w:r w:rsidRPr="00DF4564">
        <w:rPr>
          <w:noProof/>
          <w:lang w:val="en-AU"/>
        </w:rPr>
        <w:t>5.5.1 Motor On/Off</w:t>
      </w:r>
      <w:r>
        <w:rPr>
          <w:noProof/>
        </w:rPr>
        <w:tab/>
      </w:r>
      <w:r>
        <w:rPr>
          <w:noProof/>
        </w:rPr>
        <w:fldChar w:fldCharType="begin"/>
      </w:r>
      <w:r>
        <w:rPr>
          <w:noProof/>
        </w:rPr>
        <w:instrText xml:space="preserve"> PAGEREF _Toc433783771 \h </w:instrText>
      </w:r>
      <w:r>
        <w:rPr>
          <w:noProof/>
        </w:rPr>
      </w:r>
      <w:r>
        <w:rPr>
          <w:noProof/>
        </w:rPr>
        <w:fldChar w:fldCharType="separate"/>
      </w:r>
      <w:r w:rsidR="002A5F72">
        <w:rPr>
          <w:noProof/>
        </w:rPr>
        <w:t>20</w:t>
      </w:r>
      <w:r>
        <w:rPr>
          <w:noProof/>
        </w:rPr>
        <w:fldChar w:fldCharType="end"/>
      </w:r>
    </w:p>
    <w:p w14:paraId="06CE1729" w14:textId="77777777" w:rsidR="00C703E9" w:rsidRDefault="00C703E9">
      <w:pPr>
        <w:pStyle w:val="TOC3"/>
        <w:rPr>
          <w:rFonts w:asciiTheme="minorHAnsi" w:eastAsiaTheme="minorEastAsia" w:hAnsiTheme="minorHAnsi" w:cstheme="minorBidi"/>
          <w:noProof/>
          <w:sz w:val="24"/>
        </w:rPr>
      </w:pPr>
      <w:r w:rsidRPr="00DF4564">
        <w:rPr>
          <w:noProof/>
          <w:lang w:val="en-AU"/>
        </w:rPr>
        <w:t>5.5.2 Mode switch</w:t>
      </w:r>
      <w:r>
        <w:rPr>
          <w:noProof/>
        </w:rPr>
        <w:tab/>
      </w:r>
      <w:r>
        <w:rPr>
          <w:noProof/>
        </w:rPr>
        <w:fldChar w:fldCharType="begin"/>
      </w:r>
      <w:r>
        <w:rPr>
          <w:noProof/>
        </w:rPr>
        <w:instrText xml:space="preserve"> PAGEREF _Toc433783772 \h </w:instrText>
      </w:r>
      <w:r>
        <w:rPr>
          <w:noProof/>
        </w:rPr>
      </w:r>
      <w:r>
        <w:rPr>
          <w:noProof/>
        </w:rPr>
        <w:fldChar w:fldCharType="separate"/>
      </w:r>
      <w:r w:rsidR="002A5F72">
        <w:rPr>
          <w:noProof/>
        </w:rPr>
        <w:t>20</w:t>
      </w:r>
      <w:r>
        <w:rPr>
          <w:noProof/>
        </w:rPr>
        <w:fldChar w:fldCharType="end"/>
      </w:r>
    </w:p>
    <w:p w14:paraId="2B5B4534" w14:textId="77777777" w:rsidR="00C703E9" w:rsidRDefault="00C703E9">
      <w:pPr>
        <w:pStyle w:val="TOC2"/>
        <w:tabs>
          <w:tab w:val="left" w:pos="960"/>
        </w:tabs>
        <w:rPr>
          <w:rFonts w:asciiTheme="minorHAnsi" w:eastAsiaTheme="minorEastAsia" w:hAnsiTheme="minorHAnsi" w:cstheme="minorBidi"/>
          <w:b w:val="0"/>
          <w:noProof/>
        </w:rPr>
      </w:pPr>
      <w:r>
        <w:rPr>
          <w:noProof/>
        </w:rPr>
        <w:t>5.6</w:t>
      </w:r>
      <w:r>
        <w:rPr>
          <w:rFonts w:asciiTheme="minorHAnsi" w:eastAsiaTheme="minorEastAsia" w:hAnsiTheme="minorHAnsi" w:cstheme="minorBidi"/>
          <w:b w:val="0"/>
          <w:noProof/>
        </w:rPr>
        <w:tab/>
      </w:r>
      <w:r>
        <w:rPr>
          <w:noProof/>
        </w:rPr>
        <w:t>Factory Mode Menu</w:t>
      </w:r>
      <w:r>
        <w:rPr>
          <w:noProof/>
        </w:rPr>
        <w:tab/>
      </w:r>
      <w:r>
        <w:rPr>
          <w:noProof/>
        </w:rPr>
        <w:fldChar w:fldCharType="begin"/>
      </w:r>
      <w:r>
        <w:rPr>
          <w:noProof/>
        </w:rPr>
        <w:instrText xml:space="preserve"> PAGEREF _Toc433783773 \h </w:instrText>
      </w:r>
      <w:r>
        <w:rPr>
          <w:noProof/>
        </w:rPr>
      </w:r>
      <w:r>
        <w:rPr>
          <w:noProof/>
        </w:rPr>
        <w:fldChar w:fldCharType="separate"/>
      </w:r>
      <w:r w:rsidR="002A5F72">
        <w:rPr>
          <w:noProof/>
        </w:rPr>
        <w:t>20</w:t>
      </w:r>
      <w:r>
        <w:rPr>
          <w:noProof/>
        </w:rPr>
        <w:fldChar w:fldCharType="end"/>
      </w:r>
    </w:p>
    <w:p w14:paraId="677AB667" w14:textId="77777777" w:rsidR="00C703E9" w:rsidRDefault="00C703E9">
      <w:pPr>
        <w:pStyle w:val="TOC3"/>
        <w:rPr>
          <w:rFonts w:asciiTheme="minorHAnsi" w:eastAsiaTheme="minorEastAsia" w:hAnsiTheme="minorHAnsi" w:cstheme="minorBidi"/>
          <w:noProof/>
          <w:sz w:val="24"/>
        </w:rPr>
      </w:pPr>
      <w:r>
        <w:rPr>
          <w:noProof/>
        </w:rPr>
        <w:t>5.6.1 Max Speed</w:t>
      </w:r>
      <w:r>
        <w:rPr>
          <w:noProof/>
        </w:rPr>
        <w:tab/>
      </w:r>
      <w:r>
        <w:rPr>
          <w:noProof/>
        </w:rPr>
        <w:fldChar w:fldCharType="begin"/>
      </w:r>
      <w:r>
        <w:rPr>
          <w:noProof/>
        </w:rPr>
        <w:instrText xml:space="preserve"> PAGEREF _Toc433783774 \h </w:instrText>
      </w:r>
      <w:r>
        <w:rPr>
          <w:noProof/>
        </w:rPr>
      </w:r>
      <w:r>
        <w:rPr>
          <w:noProof/>
        </w:rPr>
        <w:fldChar w:fldCharType="separate"/>
      </w:r>
      <w:r w:rsidR="002A5F72">
        <w:rPr>
          <w:noProof/>
        </w:rPr>
        <w:t>20</w:t>
      </w:r>
      <w:r>
        <w:rPr>
          <w:noProof/>
        </w:rPr>
        <w:fldChar w:fldCharType="end"/>
      </w:r>
    </w:p>
    <w:p w14:paraId="69B47770" w14:textId="77777777" w:rsidR="00C703E9" w:rsidRDefault="00C703E9">
      <w:pPr>
        <w:pStyle w:val="TOC3"/>
        <w:rPr>
          <w:rFonts w:asciiTheme="minorHAnsi" w:eastAsiaTheme="minorEastAsia" w:hAnsiTheme="minorHAnsi" w:cstheme="minorBidi"/>
          <w:noProof/>
          <w:sz w:val="24"/>
        </w:rPr>
      </w:pPr>
      <w:r>
        <w:rPr>
          <w:noProof/>
        </w:rPr>
        <w:t>5.6.2 PID Gain</w:t>
      </w:r>
      <w:r>
        <w:rPr>
          <w:noProof/>
        </w:rPr>
        <w:tab/>
      </w:r>
      <w:r>
        <w:rPr>
          <w:noProof/>
        </w:rPr>
        <w:fldChar w:fldCharType="begin"/>
      </w:r>
      <w:r>
        <w:rPr>
          <w:noProof/>
        </w:rPr>
        <w:instrText xml:space="preserve"> PAGEREF _Toc433783775 \h </w:instrText>
      </w:r>
      <w:r>
        <w:rPr>
          <w:noProof/>
        </w:rPr>
      </w:r>
      <w:r>
        <w:rPr>
          <w:noProof/>
        </w:rPr>
        <w:fldChar w:fldCharType="separate"/>
      </w:r>
      <w:r w:rsidR="002A5F72">
        <w:rPr>
          <w:noProof/>
        </w:rPr>
        <w:t>20</w:t>
      </w:r>
      <w:r>
        <w:rPr>
          <w:noProof/>
        </w:rPr>
        <w:fldChar w:fldCharType="end"/>
      </w:r>
    </w:p>
    <w:p w14:paraId="4B5704B7" w14:textId="77777777" w:rsidR="00C703E9" w:rsidRDefault="00C703E9">
      <w:pPr>
        <w:pStyle w:val="TOC3"/>
        <w:rPr>
          <w:rFonts w:asciiTheme="minorHAnsi" w:eastAsiaTheme="minorEastAsia" w:hAnsiTheme="minorHAnsi" w:cstheme="minorBidi"/>
          <w:noProof/>
          <w:sz w:val="24"/>
        </w:rPr>
      </w:pPr>
      <w:r>
        <w:rPr>
          <w:noProof/>
        </w:rPr>
        <w:t>5.6.3 Time Horizon</w:t>
      </w:r>
      <w:r>
        <w:rPr>
          <w:noProof/>
        </w:rPr>
        <w:tab/>
      </w:r>
      <w:r>
        <w:rPr>
          <w:noProof/>
        </w:rPr>
        <w:fldChar w:fldCharType="begin"/>
      </w:r>
      <w:r>
        <w:rPr>
          <w:noProof/>
        </w:rPr>
        <w:instrText xml:space="preserve"> PAGEREF _Toc433783776 \h </w:instrText>
      </w:r>
      <w:r>
        <w:rPr>
          <w:noProof/>
        </w:rPr>
      </w:r>
      <w:r>
        <w:rPr>
          <w:noProof/>
        </w:rPr>
        <w:fldChar w:fldCharType="separate"/>
      </w:r>
      <w:r w:rsidR="002A5F72">
        <w:rPr>
          <w:noProof/>
        </w:rPr>
        <w:t>20</w:t>
      </w:r>
      <w:r>
        <w:rPr>
          <w:noProof/>
        </w:rPr>
        <w:fldChar w:fldCharType="end"/>
      </w:r>
    </w:p>
    <w:p w14:paraId="645CB213" w14:textId="77777777" w:rsidR="00C703E9" w:rsidRDefault="00C703E9">
      <w:pPr>
        <w:pStyle w:val="TOC3"/>
        <w:rPr>
          <w:rFonts w:asciiTheme="minorHAnsi" w:eastAsiaTheme="minorEastAsia" w:hAnsiTheme="minorHAnsi" w:cstheme="minorBidi"/>
          <w:noProof/>
          <w:sz w:val="24"/>
        </w:rPr>
      </w:pPr>
      <w:r>
        <w:rPr>
          <w:noProof/>
        </w:rPr>
        <w:t>5.6.4 IR sample per estimate</w:t>
      </w:r>
      <w:r>
        <w:rPr>
          <w:noProof/>
        </w:rPr>
        <w:tab/>
      </w:r>
      <w:r>
        <w:rPr>
          <w:noProof/>
        </w:rPr>
        <w:fldChar w:fldCharType="begin"/>
      </w:r>
      <w:r>
        <w:rPr>
          <w:noProof/>
        </w:rPr>
        <w:instrText xml:space="preserve"> PAGEREF _Toc433783777 \h </w:instrText>
      </w:r>
      <w:r>
        <w:rPr>
          <w:noProof/>
        </w:rPr>
      </w:r>
      <w:r>
        <w:rPr>
          <w:noProof/>
        </w:rPr>
        <w:fldChar w:fldCharType="separate"/>
      </w:r>
      <w:r w:rsidR="002A5F72">
        <w:rPr>
          <w:noProof/>
        </w:rPr>
        <w:t>20</w:t>
      </w:r>
      <w:r>
        <w:rPr>
          <w:noProof/>
        </w:rPr>
        <w:fldChar w:fldCharType="end"/>
      </w:r>
    </w:p>
    <w:p w14:paraId="53287BB0" w14:textId="77777777" w:rsidR="00C703E9" w:rsidRDefault="00C703E9">
      <w:pPr>
        <w:pStyle w:val="TOC3"/>
        <w:rPr>
          <w:rFonts w:asciiTheme="minorHAnsi" w:eastAsiaTheme="minorEastAsia" w:hAnsiTheme="minorHAnsi" w:cstheme="minorBidi"/>
          <w:noProof/>
          <w:sz w:val="24"/>
        </w:rPr>
      </w:pPr>
      <w:r>
        <w:rPr>
          <w:noProof/>
        </w:rPr>
        <w:t>5.6.5 IR sample rate</w:t>
      </w:r>
      <w:r>
        <w:rPr>
          <w:noProof/>
        </w:rPr>
        <w:tab/>
      </w:r>
      <w:r>
        <w:rPr>
          <w:noProof/>
        </w:rPr>
        <w:fldChar w:fldCharType="begin"/>
      </w:r>
      <w:r>
        <w:rPr>
          <w:noProof/>
        </w:rPr>
        <w:instrText xml:space="preserve"> PAGEREF _Toc433783778 \h </w:instrText>
      </w:r>
      <w:r>
        <w:rPr>
          <w:noProof/>
        </w:rPr>
      </w:r>
      <w:r>
        <w:rPr>
          <w:noProof/>
        </w:rPr>
        <w:fldChar w:fldCharType="separate"/>
      </w:r>
      <w:r w:rsidR="002A5F72">
        <w:rPr>
          <w:noProof/>
        </w:rPr>
        <w:t>20</w:t>
      </w:r>
      <w:r>
        <w:rPr>
          <w:noProof/>
        </w:rPr>
        <w:fldChar w:fldCharType="end"/>
      </w:r>
    </w:p>
    <w:p w14:paraId="531DE148" w14:textId="77777777" w:rsidR="00C703E9" w:rsidRDefault="00C703E9">
      <w:pPr>
        <w:pStyle w:val="TOC3"/>
        <w:rPr>
          <w:rFonts w:asciiTheme="minorHAnsi" w:eastAsiaTheme="minorEastAsia" w:hAnsiTheme="minorHAnsi" w:cstheme="minorBidi"/>
          <w:noProof/>
          <w:sz w:val="24"/>
        </w:rPr>
      </w:pPr>
      <w:r>
        <w:rPr>
          <w:noProof/>
        </w:rPr>
        <w:t>5.6.6 Show Raw Data</w:t>
      </w:r>
      <w:r>
        <w:rPr>
          <w:noProof/>
        </w:rPr>
        <w:tab/>
      </w:r>
      <w:r>
        <w:rPr>
          <w:noProof/>
        </w:rPr>
        <w:fldChar w:fldCharType="begin"/>
      </w:r>
      <w:r>
        <w:rPr>
          <w:noProof/>
        </w:rPr>
        <w:instrText xml:space="preserve"> PAGEREF _Toc433783779 \h </w:instrText>
      </w:r>
      <w:r>
        <w:rPr>
          <w:noProof/>
        </w:rPr>
      </w:r>
      <w:r>
        <w:rPr>
          <w:noProof/>
        </w:rPr>
        <w:fldChar w:fldCharType="separate"/>
      </w:r>
      <w:r w:rsidR="002A5F72">
        <w:rPr>
          <w:noProof/>
        </w:rPr>
        <w:t>20</w:t>
      </w:r>
      <w:r>
        <w:rPr>
          <w:noProof/>
        </w:rPr>
        <w:fldChar w:fldCharType="end"/>
      </w:r>
    </w:p>
    <w:p w14:paraId="3C5878E6" w14:textId="77777777" w:rsidR="00C703E9" w:rsidRDefault="00C703E9">
      <w:pPr>
        <w:pStyle w:val="TOC3"/>
        <w:rPr>
          <w:rFonts w:asciiTheme="minorHAnsi" w:eastAsiaTheme="minorEastAsia" w:hAnsiTheme="minorHAnsi" w:cstheme="minorBidi"/>
          <w:noProof/>
          <w:sz w:val="24"/>
        </w:rPr>
      </w:pPr>
      <w:r>
        <w:rPr>
          <w:noProof/>
        </w:rPr>
        <w:t>5.6.7 Average Data</w:t>
      </w:r>
      <w:r>
        <w:rPr>
          <w:noProof/>
        </w:rPr>
        <w:tab/>
      </w:r>
      <w:r>
        <w:rPr>
          <w:noProof/>
        </w:rPr>
        <w:fldChar w:fldCharType="begin"/>
      </w:r>
      <w:r>
        <w:rPr>
          <w:noProof/>
        </w:rPr>
        <w:instrText xml:space="preserve"> PAGEREF _Toc433783780 \h </w:instrText>
      </w:r>
      <w:r>
        <w:rPr>
          <w:noProof/>
        </w:rPr>
      </w:r>
      <w:r>
        <w:rPr>
          <w:noProof/>
        </w:rPr>
        <w:fldChar w:fldCharType="separate"/>
      </w:r>
      <w:r w:rsidR="002A5F72">
        <w:rPr>
          <w:noProof/>
        </w:rPr>
        <w:t>20</w:t>
      </w:r>
      <w:r>
        <w:rPr>
          <w:noProof/>
        </w:rPr>
        <w:fldChar w:fldCharType="end"/>
      </w:r>
    </w:p>
    <w:p w14:paraId="2922DF0E" w14:textId="77777777" w:rsidR="00C703E9" w:rsidRDefault="00C703E9">
      <w:pPr>
        <w:pStyle w:val="TOC3"/>
        <w:rPr>
          <w:rFonts w:asciiTheme="minorHAnsi" w:eastAsiaTheme="minorEastAsia" w:hAnsiTheme="minorHAnsi" w:cstheme="minorBidi"/>
          <w:noProof/>
          <w:sz w:val="24"/>
        </w:rPr>
      </w:pPr>
      <w:r w:rsidRPr="00DF4564">
        <w:rPr>
          <w:noProof/>
          <w:lang w:val="en-AU"/>
        </w:rPr>
        <w:t>5.6.8 Motor On/Off</w:t>
      </w:r>
      <w:r>
        <w:rPr>
          <w:noProof/>
        </w:rPr>
        <w:tab/>
      </w:r>
      <w:r>
        <w:rPr>
          <w:noProof/>
        </w:rPr>
        <w:fldChar w:fldCharType="begin"/>
      </w:r>
      <w:r>
        <w:rPr>
          <w:noProof/>
        </w:rPr>
        <w:instrText xml:space="preserve"> PAGEREF _Toc433783781 \h </w:instrText>
      </w:r>
      <w:r>
        <w:rPr>
          <w:noProof/>
        </w:rPr>
      </w:r>
      <w:r>
        <w:rPr>
          <w:noProof/>
        </w:rPr>
        <w:fldChar w:fldCharType="separate"/>
      </w:r>
      <w:r w:rsidR="002A5F72">
        <w:rPr>
          <w:noProof/>
        </w:rPr>
        <w:t>20</w:t>
      </w:r>
      <w:r>
        <w:rPr>
          <w:noProof/>
        </w:rPr>
        <w:fldChar w:fldCharType="end"/>
      </w:r>
    </w:p>
    <w:p w14:paraId="39D3EB36" w14:textId="77777777" w:rsidR="00C703E9" w:rsidRDefault="00C703E9">
      <w:pPr>
        <w:pStyle w:val="TOC3"/>
        <w:rPr>
          <w:rFonts w:asciiTheme="minorHAnsi" w:eastAsiaTheme="minorEastAsia" w:hAnsiTheme="minorHAnsi" w:cstheme="minorBidi"/>
          <w:noProof/>
          <w:sz w:val="24"/>
        </w:rPr>
      </w:pPr>
      <w:r w:rsidRPr="00DF4564">
        <w:rPr>
          <w:noProof/>
          <w:lang w:val="en-AU"/>
        </w:rPr>
        <w:t>5.6.9 Mode switch</w:t>
      </w:r>
      <w:r>
        <w:rPr>
          <w:noProof/>
        </w:rPr>
        <w:tab/>
      </w:r>
      <w:r>
        <w:rPr>
          <w:noProof/>
        </w:rPr>
        <w:fldChar w:fldCharType="begin"/>
      </w:r>
      <w:r>
        <w:rPr>
          <w:noProof/>
        </w:rPr>
        <w:instrText xml:space="preserve"> PAGEREF _Toc433783782 \h </w:instrText>
      </w:r>
      <w:r>
        <w:rPr>
          <w:noProof/>
        </w:rPr>
      </w:r>
      <w:r>
        <w:rPr>
          <w:noProof/>
        </w:rPr>
        <w:fldChar w:fldCharType="separate"/>
      </w:r>
      <w:r w:rsidR="002A5F72">
        <w:rPr>
          <w:noProof/>
        </w:rPr>
        <w:t>20</w:t>
      </w:r>
      <w:r>
        <w:rPr>
          <w:noProof/>
        </w:rPr>
        <w:fldChar w:fldCharType="end"/>
      </w:r>
    </w:p>
    <w:p w14:paraId="11F34944" w14:textId="77777777" w:rsidR="00C703E9" w:rsidRDefault="00C703E9">
      <w:pPr>
        <w:pStyle w:val="TOC2"/>
        <w:tabs>
          <w:tab w:val="left" w:pos="960"/>
        </w:tabs>
        <w:rPr>
          <w:rFonts w:asciiTheme="minorHAnsi" w:eastAsiaTheme="minorEastAsia" w:hAnsiTheme="minorHAnsi" w:cstheme="minorBidi"/>
          <w:b w:val="0"/>
          <w:noProof/>
        </w:rPr>
      </w:pPr>
      <w:r>
        <w:rPr>
          <w:noProof/>
        </w:rPr>
        <w:t>5.7</w:t>
      </w:r>
      <w:r>
        <w:rPr>
          <w:rFonts w:asciiTheme="minorHAnsi" w:eastAsiaTheme="minorEastAsia" w:hAnsiTheme="minorHAnsi" w:cstheme="minorBidi"/>
          <w:b w:val="0"/>
          <w:noProof/>
        </w:rPr>
        <w:tab/>
      </w:r>
      <w:r>
        <w:rPr>
          <w:noProof/>
        </w:rPr>
        <w:t>Special Instructions for Error Correction</w:t>
      </w:r>
      <w:r>
        <w:rPr>
          <w:noProof/>
        </w:rPr>
        <w:tab/>
      </w:r>
      <w:r>
        <w:rPr>
          <w:noProof/>
        </w:rPr>
        <w:fldChar w:fldCharType="begin"/>
      </w:r>
      <w:r>
        <w:rPr>
          <w:noProof/>
        </w:rPr>
        <w:instrText xml:space="preserve"> PAGEREF _Toc433783783 \h </w:instrText>
      </w:r>
      <w:r>
        <w:rPr>
          <w:noProof/>
        </w:rPr>
      </w:r>
      <w:r>
        <w:rPr>
          <w:noProof/>
        </w:rPr>
        <w:fldChar w:fldCharType="separate"/>
      </w:r>
      <w:r w:rsidR="002A5F72">
        <w:rPr>
          <w:noProof/>
        </w:rPr>
        <w:t>21</w:t>
      </w:r>
      <w:r>
        <w:rPr>
          <w:noProof/>
        </w:rPr>
        <w:fldChar w:fldCharType="end"/>
      </w:r>
    </w:p>
    <w:p w14:paraId="3D4E7697" w14:textId="77777777" w:rsidR="00C703E9" w:rsidRDefault="00C703E9">
      <w:pPr>
        <w:pStyle w:val="TOC3"/>
        <w:rPr>
          <w:rFonts w:asciiTheme="minorHAnsi" w:eastAsiaTheme="minorEastAsia" w:hAnsiTheme="minorHAnsi" w:cstheme="minorBidi"/>
          <w:noProof/>
          <w:sz w:val="24"/>
        </w:rPr>
      </w:pPr>
      <w:r>
        <w:rPr>
          <w:noProof/>
        </w:rPr>
        <w:t>5.7.1 No Display on LCD after Switching on the System</w:t>
      </w:r>
      <w:r>
        <w:rPr>
          <w:noProof/>
        </w:rPr>
        <w:tab/>
      </w:r>
      <w:r>
        <w:rPr>
          <w:noProof/>
        </w:rPr>
        <w:fldChar w:fldCharType="begin"/>
      </w:r>
      <w:r>
        <w:rPr>
          <w:noProof/>
        </w:rPr>
        <w:instrText xml:space="preserve"> PAGEREF _Toc433783784 \h </w:instrText>
      </w:r>
      <w:r>
        <w:rPr>
          <w:noProof/>
        </w:rPr>
      </w:r>
      <w:r>
        <w:rPr>
          <w:noProof/>
        </w:rPr>
        <w:fldChar w:fldCharType="separate"/>
      </w:r>
      <w:r w:rsidR="002A5F72">
        <w:rPr>
          <w:noProof/>
        </w:rPr>
        <w:t>21</w:t>
      </w:r>
      <w:r>
        <w:rPr>
          <w:noProof/>
        </w:rPr>
        <w:fldChar w:fldCharType="end"/>
      </w:r>
    </w:p>
    <w:p w14:paraId="0628643D" w14:textId="77777777" w:rsidR="00C703E9" w:rsidRDefault="00C703E9">
      <w:pPr>
        <w:pStyle w:val="TOC3"/>
        <w:rPr>
          <w:rFonts w:asciiTheme="minorHAnsi" w:eastAsiaTheme="minorEastAsia" w:hAnsiTheme="minorHAnsi" w:cstheme="minorBidi"/>
          <w:noProof/>
          <w:sz w:val="24"/>
        </w:rPr>
      </w:pPr>
      <w:r>
        <w:rPr>
          <w:noProof/>
        </w:rPr>
        <w:t>5.7.2 Jousting Robot is not moving in an appropriate way</w:t>
      </w:r>
      <w:r>
        <w:rPr>
          <w:noProof/>
        </w:rPr>
        <w:tab/>
      </w:r>
      <w:r>
        <w:rPr>
          <w:noProof/>
        </w:rPr>
        <w:fldChar w:fldCharType="begin"/>
      </w:r>
      <w:r>
        <w:rPr>
          <w:noProof/>
        </w:rPr>
        <w:instrText xml:space="preserve"> PAGEREF _Toc433783785 \h </w:instrText>
      </w:r>
      <w:r>
        <w:rPr>
          <w:noProof/>
        </w:rPr>
      </w:r>
      <w:r>
        <w:rPr>
          <w:noProof/>
        </w:rPr>
        <w:fldChar w:fldCharType="separate"/>
      </w:r>
      <w:r w:rsidR="002A5F72">
        <w:rPr>
          <w:noProof/>
        </w:rPr>
        <w:t>21</w:t>
      </w:r>
      <w:r>
        <w:rPr>
          <w:noProof/>
        </w:rPr>
        <w:fldChar w:fldCharType="end"/>
      </w:r>
    </w:p>
    <w:p w14:paraId="569A226B" w14:textId="77777777" w:rsidR="00C703E9" w:rsidRDefault="00C703E9">
      <w:pPr>
        <w:pStyle w:val="TOC3"/>
        <w:rPr>
          <w:rFonts w:asciiTheme="minorHAnsi" w:eastAsiaTheme="minorEastAsia" w:hAnsiTheme="minorHAnsi" w:cstheme="minorBidi"/>
          <w:noProof/>
          <w:sz w:val="24"/>
        </w:rPr>
      </w:pPr>
      <w:r>
        <w:rPr>
          <w:noProof/>
        </w:rPr>
        <w:t>5.7.3 Buttons/Joystick do not work</w:t>
      </w:r>
      <w:r>
        <w:rPr>
          <w:noProof/>
        </w:rPr>
        <w:tab/>
      </w:r>
      <w:r>
        <w:rPr>
          <w:noProof/>
        </w:rPr>
        <w:fldChar w:fldCharType="begin"/>
      </w:r>
      <w:r>
        <w:rPr>
          <w:noProof/>
        </w:rPr>
        <w:instrText xml:space="preserve"> PAGEREF _Toc433783786 \h </w:instrText>
      </w:r>
      <w:r>
        <w:rPr>
          <w:noProof/>
        </w:rPr>
      </w:r>
      <w:r>
        <w:rPr>
          <w:noProof/>
        </w:rPr>
        <w:fldChar w:fldCharType="separate"/>
      </w:r>
      <w:r w:rsidR="002A5F72">
        <w:rPr>
          <w:noProof/>
        </w:rPr>
        <w:t>21</w:t>
      </w:r>
      <w:r>
        <w:rPr>
          <w:noProof/>
        </w:rPr>
        <w:fldChar w:fldCharType="end"/>
      </w:r>
    </w:p>
    <w:p w14:paraId="68C0ED76" w14:textId="4C62B9FC" w:rsidR="00F96644" w:rsidRPr="00F96644" w:rsidRDefault="00DE0B7F" w:rsidP="009B2624">
      <w:pPr>
        <w:tabs>
          <w:tab w:val="left" w:pos="540"/>
        </w:tabs>
        <w:sectPr w:rsidR="00F96644" w:rsidRPr="00F96644" w:rsidSect="00C3418E">
          <w:headerReference w:type="default" r:id="rId13"/>
          <w:footerReference w:type="default" r:id="rId14"/>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pPr>
      <w:r>
        <w:fldChar w:fldCharType="end"/>
      </w:r>
    </w:p>
    <w:p w14:paraId="35027964" w14:textId="77777777" w:rsidR="00985EBA" w:rsidRDefault="00985EBA"/>
    <w:p w14:paraId="3AF7D056" w14:textId="77777777" w:rsidR="00985EBA" w:rsidRDefault="00985EBA"/>
    <w:p w14:paraId="5000595E" w14:textId="77777777" w:rsidR="00985EBA" w:rsidRDefault="00985EBA"/>
    <w:p w14:paraId="38715B18" w14:textId="77777777" w:rsidR="00985EBA" w:rsidRDefault="00985EBA"/>
    <w:p w14:paraId="6FC0696E" w14:textId="77777777" w:rsidR="00985EBA" w:rsidRDefault="00985EBA"/>
    <w:p w14:paraId="43998644" w14:textId="77777777" w:rsidR="00985EBA" w:rsidRDefault="00985EBA"/>
    <w:p w14:paraId="73C0A85B" w14:textId="77777777" w:rsidR="00985EBA" w:rsidRDefault="00985EBA"/>
    <w:p w14:paraId="41079A1A" w14:textId="77777777" w:rsidR="00985EBA" w:rsidRDefault="00985EBA"/>
    <w:p w14:paraId="5BAFB8C7" w14:textId="77777777" w:rsidR="00985EBA" w:rsidRDefault="00985EBA"/>
    <w:p w14:paraId="7F508241" w14:textId="77777777" w:rsidR="00985EBA" w:rsidRDefault="00985EBA"/>
    <w:p w14:paraId="4EA20142" w14:textId="77777777" w:rsidR="00985EBA" w:rsidRDefault="00985EBA"/>
    <w:p w14:paraId="38170E61" w14:textId="77777777" w:rsidR="00985EBA" w:rsidRDefault="00985EBA"/>
    <w:p w14:paraId="678F6B10" w14:textId="77777777" w:rsidR="00985EBA" w:rsidRDefault="00985EBA"/>
    <w:p w14:paraId="040B3E20" w14:textId="77777777" w:rsidR="00985EBA" w:rsidRDefault="00985EBA"/>
    <w:p w14:paraId="3E5B0806" w14:textId="77777777" w:rsidR="00985EBA" w:rsidRDefault="00985EBA"/>
    <w:p w14:paraId="454FA313" w14:textId="77777777" w:rsidR="00985EBA" w:rsidRDefault="00985EBA"/>
    <w:p w14:paraId="1B2FE207" w14:textId="77777777" w:rsidR="00985EBA" w:rsidRDefault="00985EBA"/>
    <w:p w14:paraId="16FEDD05" w14:textId="77777777" w:rsidR="00985EBA" w:rsidRDefault="00985EBA"/>
    <w:p w14:paraId="4A71BE51" w14:textId="77777777" w:rsidR="00985EBA" w:rsidRDefault="00985EBA"/>
    <w:p w14:paraId="089EF76E" w14:textId="77777777" w:rsidR="00985EBA" w:rsidRDefault="00985EBA"/>
    <w:p w14:paraId="5586EDCF" w14:textId="77777777" w:rsidR="00985EBA" w:rsidRDefault="00985EBA"/>
    <w:p w14:paraId="345DF68A" w14:textId="77777777" w:rsidR="00985EBA" w:rsidRDefault="00DE0B7F">
      <w:pPr>
        <w:rPr>
          <w:rFonts w:ascii="Arial" w:hAnsi="Arial"/>
          <w:b/>
          <w:sz w:val="28"/>
        </w:rPr>
      </w:pPr>
      <w:r>
        <w:rPr>
          <w:rFonts w:ascii="Arial" w:hAnsi="Arial"/>
          <w:b/>
          <w:sz w:val="28"/>
        </w:rPr>
        <w:t>1.0</w:t>
      </w:r>
      <w:r>
        <w:rPr>
          <w:rFonts w:ascii="Arial" w:hAnsi="Arial"/>
          <w:b/>
          <w:sz w:val="28"/>
        </w:rPr>
        <w:tab/>
        <w:t>GENERAL INFORMATION...................................................................</w:t>
      </w:r>
    </w:p>
    <w:p w14:paraId="13C7EBE5" w14:textId="77777777" w:rsidR="00985EBA" w:rsidRDefault="00985EBA"/>
    <w:p w14:paraId="77B168E9" w14:textId="77777777" w:rsidR="00985EBA" w:rsidRDefault="00985EBA">
      <w:pPr>
        <w:sectPr w:rsidR="00985EBA" w:rsidSect="00C3418E">
          <w:headerReference w:type="default" r:id="rId15"/>
          <w:footerReference w:type="default" r:id="rId16"/>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pPr>
    </w:p>
    <w:p w14:paraId="6C129FBD" w14:textId="77777777" w:rsidR="00985EBA" w:rsidRDefault="00DE0B7F">
      <w:pPr>
        <w:pStyle w:val="Heading1"/>
        <w:numPr>
          <w:ilvl w:val="0"/>
          <w:numId w:val="1"/>
        </w:numPr>
        <w:tabs>
          <w:tab w:val="left" w:pos="720"/>
        </w:tabs>
        <w:spacing w:after="60"/>
      </w:pPr>
      <w:bookmarkStart w:id="0" w:name="_Toc480255361"/>
      <w:bookmarkStart w:id="1" w:name="_Toc480348002"/>
      <w:bookmarkStart w:id="2" w:name="_Toc433783717"/>
      <w:r>
        <w:lastRenderedPageBreak/>
        <w:t>GENERAL</w:t>
      </w:r>
      <w:bookmarkEnd w:id="0"/>
      <w:r>
        <w:t xml:space="preserve"> INFORMATION</w:t>
      </w:r>
      <w:bookmarkEnd w:id="1"/>
      <w:bookmarkEnd w:id="2"/>
    </w:p>
    <w:p w14:paraId="2187017C" w14:textId="77777777" w:rsidR="00985EBA" w:rsidRDefault="00985EBA"/>
    <w:p w14:paraId="5350B435" w14:textId="77777777" w:rsidR="00985EBA" w:rsidRDefault="00DE0B7F">
      <w:pPr>
        <w:pStyle w:val="Heading2"/>
        <w:numPr>
          <w:ilvl w:val="1"/>
          <w:numId w:val="1"/>
        </w:numPr>
      </w:pPr>
      <w:bookmarkStart w:id="3" w:name="_Toc480255362"/>
      <w:bookmarkStart w:id="4" w:name="_Toc480348003"/>
      <w:bookmarkStart w:id="5" w:name="_Toc433783718"/>
      <w:r>
        <w:t>1.1</w:t>
      </w:r>
      <w:r>
        <w:tab/>
      </w:r>
      <w:bookmarkEnd w:id="3"/>
      <w:bookmarkEnd w:id="4"/>
      <w:r>
        <w:t>System Overview</w:t>
      </w:r>
      <w:bookmarkEnd w:id="5"/>
    </w:p>
    <w:p w14:paraId="5A1E3E01" w14:textId="77777777" w:rsidR="00985EBA" w:rsidRDefault="00985EBA"/>
    <w:p w14:paraId="553D83A7" w14:textId="77777777" w:rsidR="00985EBA" w:rsidRDefault="00DE0B7F">
      <w:pPr>
        <w:pStyle w:val="Heading3"/>
        <w:ind w:firstLine="0"/>
      </w:pPr>
      <w:bookmarkStart w:id="6" w:name="_Toc433783719"/>
      <w:r>
        <w:t>1.1.1 Major functions performed by the system</w:t>
      </w:r>
      <w:bookmarkEnd w:id="6"/>
    </w:p>
    <w:p w14:paraId="33F08EF6" w14:textId="73615BEF" w:rsidR="00985EBA" w:rsidRDefault="00EB6A79">
      <w:pPr>
        <w:pStyle w:val="bullet"/>
        <w:ind w:left="1440" w:firstLine="0"/>
      </w:pPr>
      <w:r>
        <w:t>Jousting Robot, the Robot is either controlled by the Robot commander or controlled by itself to walk around the tilt and jousting with other robot</w:t>
      </w:r>
    </w:p>
    <w:p w14:paraId="2EA93F6C" w14:textId="77777777" w:rsidR="00985EBA" w:rsidRDefault="00DE0B7F">
      <w:pPr>
        <w:pStyle w:val="Heading3"/>
        <w:ind w:firstLine="0"/>
      </w:pPr>
      <w:bookmarkStart w:id="7" w:name="_Toc433783720"/>
      <w:r>
        <w:t>1.1.2 The architecture of the system in non-technical terms</w:t>
      </w:r>
      <w:bookmarkEnd w:id="7"/>
    </w:p>
    <w:p w14:paraId="1EC29576" w14:textId="5CA98801" w:rsidR="002C52B6" w:rsidRDefault="002C52B6">
      <w:pPr>
        <w:pStyle w:val="bullet"/>
        <w:ind w:firstLine="720"/>
        <w:rPr>
          <w:lang w:val="en-AU"/>
        </w:rPr>
      </w:pPr>
      <w:r>
        <w:t>Con</w:t>
      </w:r>
      <w:r>
        <w:rPr>
          <w:lang w:val="en-AU"/>
        </w:rPr>
        <w:t>trolled Unit: Robot: Motor</w:t>
      </w:r>
    </w:p>
    <w:p w14:paraId="1D7CED55" w14:textId="0FC4D3FA" w:rsidR="002C52B6" w:rsidRDefault="00EB6A79">
      <w:pPr>
        <w:pStyle w:val="bullet"/>
        <w:ind w:firstLine="720"/>
        <w:rPr>
          <w:lang w:val="en-AU"/>
        </w:rPr>
      </w:pPr>
      <w:r>
        <w:rPr>
          <w:lang w:val="en-AU"/>
        </w:rPr>
        <w:t xml:space="preserve">Communication Unit: </w:t>
      </w:r>
      <w:proofErr w:type="spellStart"/>
      <w:r>
        <w:rPr>
          <w:lang w:val="en-AU"/>
        </w:rPr>
        <w:t>XBee</w:t>
      </w:r>
      <w:proofErr w:type="spellEnd"/>
      <w:r>
        <w:rPr>
          <w:lang w:val="en-AU"/>
        </w:rPr>
        <w:t xml:space="preserve"> RF Communication Unit</w:t>
      </w:r>
    </w:p>
    <w:p w14:paraId="43A28054" w14:textId="135307DD" w:rsidR="00985EBA" w:rsidRDefault="00DE0B7F">
      <w:pPr>
        <w:pStyle w:val="bullet"/>
        <w:ind w:firstLine="720"/>
      </w:pPr>
      <w:r>
        <w:t xml:space="preserve">Control Unit: </w:t>
      </w:r>
      <w:r w:rsidR="002C52B6">
        <w:t xml:space="preserve">Robot </w:t>
      </w:r>
      <w:r w:rsidR="00EB6A79">
        <w:t>Commander</w:t>
      </w:r>
      <w:r w:rsidR="002C52B6">
        <w:t>: Joystick, LCD, Button</w:t>
      </w:r>
    </w:p>
    <w:p w14:paraId="4C21DE12" w14:textId="77777777" w:rsidR="00985EBA" w:rsidRDefault="00DE0B7F">
      <w:pPr>
        <w:pStyle w:val="Heading3"/>
        <w:ind w:firstLine="0"/>
      </w:pPr>
      <w:bookmarkStart w:id="8" w:name="_Toc433783721"/>
      <w:r>
        <w:t>1.1.3 User access mode</w:t>
      </w:r>
      <w:bookmarkEnd w:id="8"/>
    </w:p>
    <w:p w14:paraId="4A514449" w14:textId="08F4A7BB" w:rsidR="00985EBA" w:rsidRDefault="003F3201">
      <w:pPr>
        <w:pStyle w:val="bullet"/>
        <w:ind w:firstLine="720"/>
      </w:pPr>
      <w:r>
        <w:t>Robot</w:t>
      </w:r>
      <w:r w:rsidR="00EB6A79">
        <w:t xml:space="preserve"> commander </w:t>
      </w:r>
    </w:p>
    <w:p w14:paraId="2AB58601" w14:textId="77777777" w:rsidR="00985EBA" w:rsidRDefault="00DE0B7F">
      <w:pPr>
        <w:pStyle w:val="Heading3"/>
        <w:ind w:firstLine="0"/>
      </w:pPr>
      <w:bookmarkStart w:id="9" w:name="_Toc433783722"/>
      <w:r>
        <w:t>1.1.4 System name:</w:t>
      </w:r>
      <w:bookmarkEnd w:id="9"/>
    </w:p>
    <w:p w14:paraId="0E67A287" w14:textId="060F326B" w:rsidR="00EB6A79" w:rsidRPr="00EB6A79" w:rsidRDefault="00EB6A79" w:rsidP="00EB6A79">
      <w:r>
        <w:tab/>
      </w:r>
      <w:r>
        <w:tab/>
      </w:r>
      <w:r w:rsidR="00164530">
        <w:t>“</w:t>
      </w:r>
      <w:r w:rsidR="00164530" w:rsidRPr="00164530">
        <w:t>Charlemagne de la robotic</w:t>
      </w:r>
      <w:r w:rsidR="00164530">
        <w:t>”</w:t>
      </w:r>
    </w:p>
    <w:p w14:paraId="5F50DFF4" w14:textId="77777777" w:rsidR="00985EBA" w:rsidRDefault="00DE0B7F">
      <w:pPr>
        <w:pStyle w:val="Heading3"/>
        <w:ind w:firstLine="0"/>
      </w:pPr>
      <w:bookmarkStart w:id="10" w:name="_Toc433783723"/>
      <w:r>
        <w:t>1.1.5 System category:</w:t>
      </w:r>
      <w:bookmarkEnd w:id="10"/>
    </w:p>
    <w:p w14:paraId="3CAC8814" w14:textId="77777777" w:rsidR="00985EBA" w:rsidRDefault="00DE0B7F">
      <w:pPr>
        <w:pStyle w:val="bullet2"/>
        <w:numPr>
          <w:ilvl w:val="0"/>
          <w:numId w:val="2"/>
        </w:numPr>
        <w:rPr>
          <w:color w:val="99CC00"/>
        </w:rPr>
      </w:pPr>
      <w:r>
        <w:rPr>
          <w:i/>
        </w:rPr>
        <w:t>Major application:</w:t>
      </w:r>
      <w:r>
        <w:t xml:space="preserve">  </w:t>
      </w:r>
    </w:p>
    <w:p w14:paraId="41ED4B72" w14:textId="54B3AE59" w:rsidR="00985EBA" w:rsidRPr="00B942C2" w:rsidRDefault="00DE0B7F">
      <w:pPr>
        <w:pStyle w:val="bullet2"/>
        <w:ind w:left="720" w:firstLine="0"/>
        <w:rPr>
          <w:lang w:val="en-AU" w:eastAsia="zh-CN"/>
        </w:rPr>
      </w:pPr>
      <w:r>
        <w:tab/>
        <w:t xml:space="preserve">Assignment submission; </w:t>
      </w:r>
      <w:r w:rsidR="00B942C2">
        <w:t>Re</w:t>
      </w:r>
      <w:r w:rsidR="00B942C2">
        <w:rPr>
          <w:lang w:val="en-AU"/>
        </w:rPr>
        <w:t xml:space="preserve">creation; Remote </w:t>
      </w:r>
      <w:r w:rsidR="00B942C2">
        <w:rPr>
          <w:rFonts w:hint="eastAsia"/>
          <w:lang w:val="en-AU"/>
        </w:rPr>
        <w:t>con</w:t>
      </w:r>
      <w:r w:rsidR="00B942C2">
        <w:rPr>
          <w:lang w:val="en-AU"/>
        </w:rPr>
        <w:t>trolled robot</w:t>
      </w:r>
    </w:p>
    <w:p w14:paraId="477428A2" w14:textId="77777777" w:rsidR="00985EBA" w:rsidRDefault="00DE0B7F">
      <w:pPr>
        <w:pStyle w:val="bullet2"/>
        <w:numPr>
          <w:ilvl w:val="0"/>
          <w:numId w:val="2"/>
        </w:numPr>
      </w:pPr>
      <w:r>
        <w:rPr>
          <w:i/>
        </w:rPr>
        <w:t>General support system:</w:t>
      </w:r>
      <w:r>
        <w:t xml:space="preserve">  </w:t>
      </w:r>
    </w:p>
    <w:p w14:paraId="36C9A39D" w14:textId="766F9368" w:rsidR="00B942C2" w:rsidRPr="00435EC2" w:rsidRDefault="00435EC2" w:rsidP="00B942C2">
      <w:pPr>
        <w:pStyle w:val="bullet2"/>
        <w:ind w:firstLine="0"/>
        <w:rPr>
          <w:lang w:val="en-AU" w:eastAsia="zh-CN"/>
        </w:rPr>
      </w:pPr>
      <w:r>
        <w:t>Feedback gives back from IR</w:t>
      </w:r>
      <w:r>
        <w:rPr>
          <w:lang w:val="en-AU"/>
        </w:rPr>
        <w:t xml:space="preserve"> sensor, </w:t>
      </w:r>
      <w:r>
        <w:t>Object status</w:t>
      </w:r>
    </w:p>
    <w:p w14:paraId="2F10D51C" w14:textId="77777777" w:rsidR="00985EBA" w:rsidRDefault="00DE0B7F">
      <w:pPr>
        <w:pStyle w:val="Heading3"/>
        <w:ind w:firstLine="0"/>
      </w:pPr>
      <w:bookmarkStart w:id="11" w:name="_Toc433783724"/>
      <w:r>
        <w:t>1.1.6 Operational status:</w:t>
      </w:r>
      <w:bookmarkEnd w:id="11"/>
    </w:p>
    <w:p w14:paraId="33CC6BAA" w14:textId="77777777" w:rsidR="00985EBA" w:rsidRDefault="00DE0B7F">
      <w:pPr>
        <w:pStyle w:val="bullet2"/>
        <w:numPr>
          <w:ilvl w:val="0"/>
          <w:numId w:val="2"/>
        </w:numPr>
      </w:pPr>
      <w:r>
        <w:rPr>
          <w:i/>
        </w:rPr>
        <w:t>Operational</w:t>
      </w:r>
    </w:p>
    <w:p w14:paraId="444B2017" w14:textId="64B50ADF" w:rsidR="00985EBA" w:rsidRDefault="00DE0B7F" w:rsidP="00DE0B7F">
      <w:pPr>
        <w:pStyle w:val="bullet2"/>
        <w:ind w:firstLine="0"/>
      </w:pPr>
      <w:r>
        <w:t xml:space="preserve">User </w:t>
      </w:r>
      <w:r w:rsidR="00435EC2">
        <w:t>Manual</w:t>
      </w:r>
      <w:r w:rsidR="00435EC2">
        <w:rPr>
          <w:lang w:val="en-AU"/>
        </w:rPr>
        <w:t xml:space="preserve"> </w:t>
      </w:r>
      <w:r>
        <w:t xml:space="preserve">mode: </w:t>
      </w:r>
      <w:r w:rsidR="00435EC2">
        <w:t xml:space="preserve">The robot is controlled manually by the robot commander, it can set maximum speed </w:t>
      </w:r>
      <w:r>
        <w:t>an</w:t>
      </w:r>
      <w:r w:rsidR="00435EC2">
        <w:t xml:space="preserve">d go to other mode, </w:t>
      </w:r>
      <w:r>
        <w:t>operations under buttons and LCD.</w:t>
      </w:r>
    </w:p>
    <w:p w14:paraId="111AE933" w14:textId="6F53ED7E" w:rsidR="00985EBA" w:rsidRDefault="00DE0B7F" w:rsidP="00435EC2">
      <w:pPr>
        <w:pStyle w:val="bullet2"/>
        <w:ind w:firstLine="0"/>
      </w:pPr>
      <w:r>
        <w:t xml:space="preserve">User </w:t>
      </w:r>
      <w:r w:rsidR="00435EC2">
        <w:t>Assist</w:t>
      </w:r>
      <w:r>
        <w:t xml:space="preserve"> mode: </w:t>
      </w:r>
      <w:r w:rsidR="00435EC2">
        <w:t>The robot is controlled manually by the robot commander, where will be some addition command implemented by robot itself to assist user control the robot</w:t>
      </w:r>
      <w:r w:rsidR="00282E9D">
        <w:t>.</w:t>
      </w:r>
    </w:p>
    <w:p w14:paraId="3BC4057E" w14:textId="0A8A9A46" w:rsidR="003F3201" w:rsidRDefault="003F3201" w:rsidP="00435EC2">
      <w:pPr>
        <w:pStyle w:val="bullet2"/>
        <w:ind w:firstLine="0"/>
      </w:pPr>
      <w:r>
        <w:t>Full Auto: the robot will run on itself by the pre-programmed codes</w:t>
      </w:r>
    </w:p>
    <w:p w14:paraId="50711102" w14:textId="3BFD250F" w:rsidR="00985EBA" w:rsidRDefault="00DE0B7F" w:rsidP="00435EC2">
      <w:pPr>
        <w:pStyle w:val="bullet2"/>
        <w:ind w:firstLine="0"/>
      </w:pPr>
      <w:r>
        <w:t xml:space="preserve">Factory mode: Calibrations of the system, </w:t>
      </w:r>
      <w:r w:rsidR="00435EC2">
        <w:t xml:space="preserve">set maximum speed, </w:t>
      </w:r>
      <w:r>
        <w:t xml:space="preserve">set </w:t>
      </w:r>
      <w:r w:rsidR="00435EC2">
        <w:t xml:space="preserve">IR sensor </w:t>
      </w:r>
      <w:r>
        <w:t>sample rate, show raw statistics.</w:t>
      </w:r>
    </w:p>
    <w:p w14:paraId="32759AC2" w14:textId="77777777" w:rsidR="00985EBA" w:rsidRDefault="00DE0B7F">
      <w:pPr>
        <w:pStyle w:val="Heading3"/>
        <w:ind w:firstLine="0"/>
      </w:pPr>
      <w:bookmarkStart w:id="12" w:name="_Toc433783725"/>
      <w:r>
        <w:t>1.1.7 System environment or special conditions</w:t>
      </w:r>
      <w:bookmarkEnd w:id="12"/>
    </w:p>
    <w:p w14:paraId="64BEE309" w14:textId="76E5F77A" w:rsidR="00985EBA" w:rsidRDefault="00282E9D">
      <w:pPr>
        <w:pStyle w:val="bullet"/>
        <w:ind w:firstLine="720"/>
      </w:pPr>
      <w:r>
        <w:t>operation need to be done indoor, under room temperature and horizontal ground.</w:t>
      </w:r>
    </w:p>
    <w:p w14:paraId="0A18B2F4" w14:textId="77777777" w:rsidR="00985EBA" w:rsidRDefault="00DE0B7F">
      <w:pPr>
        <w:pStyle w:val="Heading2"/>
      </w:pPr>
      <w:r>
        <w:br w:type="page"/>
      </w:r>
      <w:bookmarkStart w:id="13" w:name="_Toc480255363"/>
      <w:bookmarkStart w:id="14" w:name="_Toc480348004"/>
      <w:bookmarkStart w:id="15" w:name="_Toc433783726"/>
      <w:r>
        <w:lastRenderedPageBreak/>
        <w:t>1.2</w:t>
      </w:r>
      <w:r>
        <w:tab/>
        <w:t>Project References</w:t>
      </w:r>
      <w:bookmarkEnd w:id="13"/>
      <w:bookmarkEnd w:id="14"/>
      <w:bookmarkEnd w:id="15"/>
    </w:p>
    <w:p w14:paraId="7095F695" w14:textId="77777777" w:rsidR="00047C88" w:rsidRDefault="00047C88" w:rsidP="00047C88">
      <w:pPr>
        <w:keepNext/>
        <w:rPr>
          <w:i/>
        </w:rPr>
      </w:pPr>
      <w:r>
        <w:tab/>
        <w:t xml:space="preserve">User Manual (2014), </w:t>
      </w:r>
      <w:r w:rsidRPr="00047C88">
        <w:rPr>
          <w:i/>
        </w:rPr>
        <w:t>U.S. Department of Housing and Urban Development</w:t>
      </w:r>
      <w:r>
        <w:rPr>
          <w:i/>
        </w:rPr>
        <w:t xml:space="preserve">, </w:t>
      </w:r>
    </w:p>
    <w:p w14:paraId="442197F5" w14:textId="40ECF851" w:rsidR="00047C88" w:rsidRPr="00047C88" w:rsidRDefault="00EB6A79" w:rsidP="00047C88">
      <w:pPr>
        <w:keepNext/>
        <w:ind w:left="1440"/>
        <w:jc w:val="left"/>
      </w:pPr>
      <w:r>
        <w:t>[Access date: 28/10/2015</w:t>
      </w:r>
      <w:r w:rsidR="00047C88">
        <w:t>]</w:t>
      </w:r>
      <w:bookmarkStart w:id="16" w:name="_Toc480255364"/>
      <w:bookmarkStart w:id="17" w:name="_Toc480348005"/>
      <w:r w:rsidR="00047C88">
        <w:t xml:space="preserve"> http://</w:t>
      </w:r>
      <w:r w:rsidR="00DE0B7F">
        <w:t>portal.hud.gov/hudportal/documents/huddoc?id=doc_15160.doc</w:t>
      </w:r>
    </w:p>
    <w:p w14:paraId="57CF6626" w14:textId="77777777" w:rsidR="00985EBA" w:rsidRDefault="00DE0B7F" w:rsidP="00DE0B7F">
      <w:pPr>
        <w:pStyle w:val="Heading2"/>
        <w:numPr>
          <w:ilvl w:val="1"/>
          <w:numId w:val="1"/>
        </w:numPr>
      </w:pPr>
      <w:bookmarkStart w:id="18" w:name="_Toc433783727"/>
      <w:r>
        <w:t>1.3</w:t>
      </w:r>
      <w:r>
        <w:tab/>
        <w:t>Authorized Use Permission</w:t>
      </w:r>
      <w:bookmarkEnd w:id="16"/>
      <w:bookmarkEnd w:id="17"/>
      <w:bookmarkEnd w:id="18"/>
    </w:p>
    <w:p w14:paraId="4A8E98F8" w14:textId="61FF29F2" w:rsidR="00985EBA" w:rsidRDefault="003F3201">
      <w:pPr>
        <w:ind w:left="720"/>
      </w:pPr>
      <w:r>
        <w:t>Jousting Robot</w:t>
      </w:r>
      <w:r w:rsidR="00DE0B7F">
        <w:t xml:space="preserve"> hereby grants to you, and acknowledge that you are acquiring, only a limited, non-exclusive license to use the software for use only.</w:t>
      </w:r>
    </w:p>
    <w:p w14:paraId="5B8F41C7" w14:textId="62C903E4" w:rsidR="00985EBA" w:rsidRDefault="00DE0B7F">
      <w:pPr>
        <w:ind w:left="720"/>
      </w:pPr>
      <w:r>
        <w:t xml:space="preserve">You agree not to make or permit the making of copies of the software except as authorized in writing by </w:t>
      </w:r>
      <w:r w:rsidR="003F3201">
        <w:t>Jousting Robot</w:t>
      </w:r>
      <w:r>
        <w:t>.</w:t>
      </w:r>
    </w:p>
    <w:p w14:paraId="21DB4769" w14:textId="2D107BF0" w:rsidR="00985EBA" w:rsidRDefault="00DE0B7F">
      <w:pPr>
        <w:ind w:left="720"/>
      </w:pPr>
      <w:r>
        <w:t xml:space="preserve">You agree not to engage in, participate in, or knowingly permit any other reproduction, distribution, access to, or use of any of the software, nor the creation of derivatives works based on any of the software except as expressly permitted by this agreement or with the prior written authorization of </w:t>
      </w:r>
      <w:r w:rsidR="003F3201">
        <w:t>Jousting Robot</w:t>
      </w:r>
      <w:r>
        <w:t>.</w:t>
      </w:r>
    </w:p>
    <w:p w14:paraId="744F51FF" w14:textId="77777777" w:rsidR="00985EBA" w:rsidRDefault="00DE0B7F">
      <w:pPr>
        <w:ind w:left="720"/>
      </w:pPr>
      <w:r>
        <w:t>You agree to comply with all applicable laws regarding use of the software.</w:t>
      </w:r>
    </w:p>
    <w:p w14:paraId="22098F16" w14:textId="77777777" w:rsidR="00985EBA" w:rsidRDefault="00DE0B7F">
      <w:pPr>
        <w:pStyle w:val="Heading2"/>
        <w:numPr>
          <w:ilvl w:val="1"/>
          <w:numId w:val="1"/>
        </w:numPr>
      </w:pPr>
      <w:bookmarkStart w:id="19" w:name="_Toc483199238"/>
      <w:bookmarkStart w:id="20" w:name="_Toc433783728"/>
      <w:r>
        <w:t>1.4</w:t>
      </w:r>
      <w:r>
        <w:tab/>
        <w:t>Points of Contact</w:t>
      </w:r>
      <w:bookmarkEnd w:id="19"/>
      <w:bookmarkEnd w:id="20"/>
    </w:p>
    <w:p w14:paraId="63C304C0" w14:textId="77777777" w:rsidR="00985EBA" w:rsidRDefault="00DE0B7F">
      <w:pPr>
        <w:pStyle w:val="Heading3"/>
        <w:numPr>
          <w:ilvl w:val="3"/>
          <w:numId w:val="1"/>
        </w:numPr>
        <w:ind w:left="1140"/>
      </w:pPr>
      <w:bookmarkStart w:id="21" w:name="_Toc483199239"/>
      <w:bookmarkStart w:id="22" w:name="_Toc433783729"/>
      <w:r>
        <w:t>1.4.1</w:t>
      </w:r>
      <w:r>
        <w:tab/>
        <w:t>Contact Information</w:t>
      </w:r>
      <w:bookmarkEnd w:id="21"/>
      <w:bookmarkEnd w:id="22"/>
    </w:p>
    <w:p w14:paraId="4B9A17B6" w14:textId="77777777" w:rsidR="00985EBA" w:rsidRDefault="00985EBA"/>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3475"/>
        <w:gridCol w:w="3402"/>
      </w:tblGrid>
      <w:tr w:rsidR="00985EBA" w14:paraId="29EE5346" w14:textId="77777777" w:rsidTr="00282E9D">
        <w:tc>
          <w:tcPr>
            <w:tcW w:w="2337" w:type="dxa"/>
          </w:tcPr>
          <w:p w14:paraId="718C7269" w14:textId="77777777" w:rsidR="00985EBA" w:rsidRDefault="00DE0B7F">
            <w:pPr>
              <w:rPr>
                <w:b/>
              </w:rPr>
            </w:pPr>
            <w:r>
              <w:rPr>
                <w:b/>
              </w:rPr>
              <w:t>Name</w:t>
            </w:r>
          </w:p>
        </w:tc>
        <w:tc>
          <w:tcPr>
            <w:tcW w:w="3475" w:type="dxa"/>
          </w:tcPr>
          <w:p w14:paraId="340E296C" w14:textId="77777777" w:rsidR="00985EBA" w:rsidRDefault="00DE0B7F">
            <w:pPr>
              <w:rPr>
                <w:b/>
              </w:rPr>
            </w:pPr>
            <w:r>
              <w:rPr>
                <w:b/>
              </w:rPr>
              <w:t>Role</w:t>
            </w:r>
          </w:p>
        </w:tc>
        <w:tc>
          <w:tcPr>
            <w:tcW w:w="3402" w:type="dxa"/>
          </w:tcPr>
          <w:p w14:paraId="1E57D0B4" w14:textId="77777777" w:rsidR="00985EBA" w:rsidRDefault="00DE0B7F">
            <w:pPr>
              <w:rPr>
                <w:b/>
              </w:rPr>
            </w:pPr>
            <w:r>
              <w:rPr>
                <w:b/>
              </w:rPr>
              <w:t>Contact information</w:t>
            </w:r>
          </w:p>
        </w:tc>
      </w:tr>
      <w:tr w:rsidR="00985EBA" w14:paraId="4EECDD45" w14:textId="77777777" w:rsidTr="00282E9D">
        <w:tc>
          <w:tcPr>
            <w:tcW w:w="2337" w:type="dxa"/>
          </w:tcPr>
          <w:p w14:paraId="36FD5BA7" w14:textId="64A8ECD1" w:rsidR="00985EBA" w:rsidRDefault="00282E9D">
            <w:r>
              <w:t>Leo</w:t>
            </w:r>
          </w:p>
        </w:tc>
        <w:tc>
          <w:tcPr>
            <w:tcW w:w="3475" w:type="dxa"/>
          </w:tcPr>
          <w:p w14:paraId="30B1EA7D" w14:textId="73BC6995" w:rsidR="00985EBA" w:rsidRDefault="00282E9D">
            <w:r>
              <w:t>Jousting Robot</w:t>
            </w:r>
            <w:r w:rsidR="00DE0B7F">
              <w:t xml:space="preserve"> representative</w:t>
            </w:r>
          </w:p>
        </w:tc>
        <w:tc>
          <w:tcPr>
            <w:tcW w:w="3402" w:type="dxa"/>
          </w:tcPr>
          <w:p w14:paraId="347D8890" w14:textId="3F91EA17" w:rsidR="00985EBA" w:rsidRDefault="00282E9D" w:rsidP="00282E9D">
            <w:r>
              <w:t>Leo.rep@joustingrobot.com</w:t>
            </w:r>
          </w:p>
        </w:tc>
      </w:tr>
      <w:tr w:rsidR="00985EBA" w14:paraId="4FE8C197" w14:textId="77777777" w:rsidTr="00282E9D">
        <w:tc>
          <w:tcPr>
            <w:tcW w:w="2337" w:type="dxa"/>
          </w:tcPr>
          <w:p w14:paraId="6FF17B8D" w14:textId="63A60C0F" w:rsidR="00985EBA" w:rsidRDefault="00282E9D">
            <w:proofErr w:type="spellStart"/>
            <w:r>
              <w:t>Ayush</w:t>
            </w:r>
            <w:proofErr w:type="spellEnd"/>
          </w:p>
        </w:tc>
        <w:tc>
          <w:tcPr>
            <w:tcW w:w="3475" w:type="dxa"/>
          </w:tcPr>
          <w:p w14:paraId="1E1DC81C" w14:textId="77777777" w:rsidR="00985EBA" w:rsidRDefault="00DE0B7F">
            <w:r>
              <w:t>Project manager</w:t>
            </w:r>
          </w:p>
        </w:tc>
        <w:tc>
          <w:tcPr>
            <w:tcW w:w="3402" w:type="dxa"/>
          </w:tcPr>
          <w:p w14:paraId="7792A59F" w14:textId="46BEBA7F" w:rsidR="00985EBA" w:rsidRDefault="00282E9D">
            <w:r>
              <w:t>Ayush.mag@joustingrobot.com</w:t>
            </w:r>
          </w:p>
        </w:tc>
      </w:tr>
      <w:tr w:rsidR="00985EBA" w14:paraId="234F4227" w14:textId="77777777" w:rsidTr="00282E9D">
        <w:tc>
          <w:tcPr>
            <w:tcW w:w="2337" w:type="dxa"/>
          </w:tcPr>
          <w:p w14:paraId="2F57AF60" w14:textId="7429791C" w:rsidR="00985EBA" w:rsidRDefault="00282E9D">
            <w:r>
              <w:t>Lydia</w:t>
            </w:r>
          </w:p>
        </w:tc>
        <w:tc>
          <w:tcPr>
            <w:tcW w:w="3475" w:type="dxa"/>
          </w:tcPr>
          <w:p w14:paraId="51EFB078" w14:textId="77777777" w:rsidR="00985EBA" w:rsidRDefault="00DE0B7F">
            <w:r>
              <w:t>Hardware Engineer</w:t>
            </w:r>
          </w:p>
        </w:tc>
        <w:tc>
          <w:tcPr>
            <w:tcW w:w="3402" w:type="dxa"/>
          </w:tcPr>
          <w:p w14:paraId="7351C714" w14:textId="22990DDD" w:rsidR="00985EBA" w:rsidRDefault="00282E9D">
            <w:r>
              <w:t>Lydia.eng@joustingrobot.com</w:t>
            </w:r>
          </w:p>
        </w:tc>
      </w:tr>
      <w:tr w:rsidR="00985EBA" w14:paraId="464900B5" w14:textId="77777777" w:rsidTr="00282E9D">
        <w:trPr>
          <w:trHeight w:val="283"/>
        </w:trPr>
        <w:tc>
          <w:tcPr>
            <w:tcW w:w="2337" w:type="dxa"/>
          </w:tcPr>
          <w:p w14:paraId="32A99D9F" w14:textId="304BEC30" w:rsidR="00985EBA" w:rsidRDefault="00282E9D">
            <w:proofErr w:type="spellStart"/>
            <w:r>
              <w:t>Ziji</w:t>
            </w:r>
            <w:proofErr w:type="spellEnd"/>
          </w:p>
        </w:tc>
        <w:tc>
          <w:tcPr>
            <w:tcW w:w="3475" w:type="dxa"/>
          </w:tcPr>
          <w:p w14:paraId="3010B33B" w14:textId="77777777" w:rsidR="00985EBA" w:rsidRDefault="00DE0B7F">
            <w:r>
              <w:t>Hardware Engineer</w:t>
            </w:r>
          </w:p>
        </w:tc>
        <w:tc>
          <w:tcPr>
            <w:tcW w:w="3402" w:type="dxa"/>
          </w:tcPr>
          <w:p w14:paraId="0BB8A971" w14:textId="25AFD476" w:rsidR="00985EBA" w:rsidRDefault="00282E9D">
            <w:r>
              <w:t>Ziji.eng@joustingrobot.com</w:t>
            </w:r>
          </w:p>
        </w:tc>
      </w:tr>
      <w:tr w:rsidR="00985EBA" w14:paraId="6533F626" w14:textId="77777777" w:rsidTr="00282E9D">
        <w:tc>
          <w:tcPr>
            <w:tcW w:w="2337" w:type="dxa"/>
          </w:tcPr>
          <w:p w14:paraId="79AD037B" w14:textId="6BB0B764" w:rsidR="00985EBA" w:rsidRDefault="00282E9D">
            <w:r>
              <w:t>Victor</w:t>
            </w:r>
          </w:p>
        </w:tc>
        <w:tc>
          <w:tcPr>
            <w:tcW w:w="3475" w:type="dxa"/>
          </w:tcPr>
          <w:p w14:paraId="7D6B7CD1" w14:textId="77777777" w:rsidR="00985EBA" w:rsidRDefault="00DE0B7F">
            <w:r>
              <w:t>Software Engineer</w:t>
            </w:r>
          </w:p>
        </w:tc>
        <w:tc>
          <w:tcPr>
            <w:tcW w:w="3402" w:type="dxa"/>
          </w:tcPr>
          <w:p w14:paraId="1FA056F0" w14:textId="0A4C8F20" w:rsidR="00985EBA" w:rsidRDefault="00282E9D">
            <w:r>
              <w:t>Victor.eng@joustingrobot.com</w:t>
            </w:r>
          </w:p>
        </w:tc>
      </w:tr>
      <w:tr w:rsidR="00985EBA" w14:paraId="25A915E8" w14:textId="77777777" w:rsidTr="00282E9D">
        <w:trPr>
          <w:trHeight w:val="255"/>
        </w:trPr>
        <w:tc>
          <w:tcPr>
            <w:tcW w:w="2337" w:type="dxa"/>
          </w:tcPr>
          <w:p w14:paraId="1576FC27" w14:textId="0065FCF6" w:rsidR="00985EBA" w:rsidRDefault="00282E9D">
            <w:r>
              <w:t>Bevan</w:t>
            </w:r>
          </w:p>
        </w:tc>
        <w:tc>
          <w:tcPr>
            <w:tcW w:w="3475" w:type="dxa"/>
          </w:tcPr>
          <w:p w14:paraId="10B430AC" w14:textId="77777777" w:rsidR="00985EBA" w:rsidRDefault="00DE0B7F">
            <w:r>
              <w:t>Software Engineer</w:t>
            </w:r>
          </w:p>
        </w:tc>
        <w:tc>
          <w:tcPr>
            <w:tcW w:w="3402" w:type="dxa"/>
          </w:tcPr>
          <w:p w14:paraId="6BBBFB6B" w14:textId="592B3C21" w:rsidR="00985EBA" w:rsidRDefault="00282E9D">
            <w:r>
              <w:t>Bevan.eng@joustingrobot.com</w:t>
            </w:r>
          </w:p>
        </w:tc>
      </w:tr>
    </w:tbl>
    <w:p w14:paraId="62BA3D9F" w14:textId="77777777" w:rsidR="00985EBA" w:rsidRDefault="00985EBA"/>
    <w:p w14:paraId="1DDADC86" w14:textId="77777777" w:rsidR="00985EBA" w:rsidRDefault="00DE0B7F">
      <w:pPr>
        <w:pStyle w:val="Heading2"/>
        <w:numPr>
          <w:ilvl w:val="1"/>
          <w:numId w:val="1"/>
        </w:numPr>
      </w:pPr>
      <w:bookmarkStart w:id="23" w:name="_Toc480255366"/>
      <w:bookmarkStart w:id="24" w:name="_Toc480348007"/>
      <w:bookmarkStart w:id="25" w:name="_Toc433783730"/>
      <w:r>
        <w:t>1.5</w:t>
      </w:r>
      <w:r>
        <w:tab/>
        <w:t>Organization of the Manual</w:t>
      </w:r>
      <w:bookmarkEnd w:id="23"/>
      <w:bookmarkEnd w:id="24"/>
      <w:bookmarkEnd w:id="25"/>
    </w:p>
    <w:p w14:paraId="704AB966" w14:textId="77777777" w:rsidR="00985EBA" w:rsidRDefault="00985EBA"/>
    <w:p w14:paraId="7DB76B26" w14:textId="1F91AFD9" w:rsidR="00985EBA" w:rsidRDefault="00DE0B7F">
      <w:pPr>
        <w:ind w:firstLine="720"/>
      </w:pPr>
      <w:r>
        <w:t xml:space="preserve">Section </w:t>
      </w:r>
      <w:proofErr w:type="gramStart"/>
      <w:r>
        <w:t>1.General</w:t>
      </w:r>
      <w:proofErr w:type="gramEnd"/>
      <w:r>
        <w:t xml:space="preserve"> information about the </w:t>
      </w:r>
      <w:r w:rsidR="00EB6A79">
        <w:t>Jousting Robot</w:t>
      </w:r>
    </w:p>
    <w:p w14:paraId="00967CA1" w14:textId="77777777" w:rsidR="00985EBA" w:rsidRDefault="00DE0B7F">
      <w:pPr>
        <w:ind w:firstLine="720"/>
      </w:pPr>
      <w:r>
        <w:t xml:space="preserve">Section </w:t>
      </w:r>
      <w:proofErr w:type="gramStart"/>
      <w:r>
        <w:t>2.General</w:t>
      </w:r>
      <w:proofErr w:type="gramEnd"/>
      <w:r>
        <w:t xml:space="preserve"> summary of the system</w:t>
      </w:r>
    </w:p>
    <w:p w14:paraId="2837EEA7" w14:textId="22AA0BD5" w:rsidR="00985EBA" w:rsidRDefault="00DE0B7F">
      <w:pPr>
        <w:ind w:firstLine="720"/>
      </w:pPr>
      <w:r>
        <w:t xml:space="preserve">Section </w:t>
      </w:r>
      <w:proofErr w:type="gramStart"/>
      <w:r>
        <w:t>3.Getting</w:t>
      </w:r>
      <w:proofErr w:type="gramEnd"/>
      <w:r>
        <w:t xml:space="preserve"> started, </w:t>
      </w:r>
      <w:r w:rsidR="00EB6A79">
        <w:t>Robot setup</w:t>
      </w:r>
      <w:r>
        <w:t>, function introduction</w:t>
      </w:r>
    </w:p>
    <w:p w14:paraId="04CB3F0F" w14:textId="77777777" w:rsidR="00985EBA" w:rsidRDefault="00DE0B7F">
      <w:pPr>
        <w:ind w:firstLine="720"/>
      </w:pPr>
      <w:r>
        <w:t>Section 4.Using the system, allow user become familiar with the system</w:t>
      </w:r>
    </w:p>
    <w:p w14:paraId="043EDEE2" w14:textId="77777777" w:rsidR="00985EBA" w:rsidRDefault="00DE0B7F">
      <w:pPr>
        <w:pStyle w:val="Heading2"/>
        <w:numPr>
          <w:ilvl w:val="1"/>
          <w:numId w:val="1"/>
        </w:numPr>
      </w:pPr>
      <w:bookmarkStart w:id="26" w:name="_Toc480255367"/>
      <w:bookmarkStart w:id="27" w:name="_Toc480348008"/>
      <w:bookmarkStart w:id="28" w:name="_Toc433783731"/>
      <w:r>
        <w:t>1.6</w:t>
      </w:r>
      <w:r>
        <w:tab/>
      </w:r>
      <w:bookmarkEnd w:id="26"/>
      <w:bookmarkEnd w:id="27"/>
      <w:r>
        <w:t>Acronyms and Abbreviations</w:t>
      </w:r>
      <w:bookmarkEnd w:id="28"/>
    </w:p>
    <w:p w14:paraId="6AAEA204" w14:textId="3C013542" w:rsidR="00282E9D" w:rsidRPr="00282E9D" w:rsidRDefault="00282E9D" w:rsidP="00282E9D">
      <w:pPr>
        <w:ind w:left="720"/>
      </w:pPr>
      <w:r>
        <w:t>IR sensor for Inferred sensor.</w:t>
      </w:r>
    </w:p>
    <w:p w14:paraId="63EC2896" w14:textId="77777777" w:rsidR="00985EBA" w:rsidRDefault="00985EBA"/>
    <w:p w14:paraId="75DDE791" w14:textId="77777777" w:rsidR="00985EBA" w:rsidRDefault="00985EBA">
      <w:pPr>
        <w:sectPr w:rsidR="00985EBA" w:rsidSect="00C3418E">
          <w:footerReference w:type="default" r:id="rId17"/>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pPr>
    </w:p>
    <w:p w14:paraId="5D09A727" w14:textId="77777777" w:rsidR="00985EBA" w:rsidRDefault="00985EBA"/>
    <w:p w14:paraId="565E5836" w14:textId="77777777" w:rsidR="00985EBA" w:rsidRDefault="00985EBA"/>
    <w:p w14:paraId="7C6AEFAC" w14:textId="77777777" w:rsidR="00985EBA" w:rsidRDefault="00985EBA"/>
    <w:p w14:paraId="2D799471" w14:textId="77777777" w:rsidR="00985EBA" w:rsidRDefault="00985EBA"/>
    <w:p w14:paraId="2C408FBD" w14:textId="77777777" w:rsidR="00985EBA" w:rsidRDefault="00985EBA"/>
    <w:p w14:paraId="43D71396" w14:textId="77777777" w:rsidR="00985EBA" w:rsidRDefault="00985EBA"/>
    <w:p w14:paraId="2D1737BC" w14:textId="77777777" w:rsidR="00985EBA" w:rsidRDefault="00985EBA"/>
    <w:p w14:paraId="6EC203C1" w14:textId="77777777" w:rsidR="00985EBA" w:rsidRDefault="00985EBA"/>
    <w:p w14:paraId="241708DD" w14:textId="77777777" w:rsidR="00985EBA" w:rsidRDefault="00985EBA"/>
    <w:p w14:paraId="22BBC29B" w14:textId="77777777" w:rsidR="00985EBA" w:rsidRDefault="00985EBA"/>
    <w:p w14:paraId="18257041" w14:textId="77777777" w:rsidR="00985EBA" w:rsidRDefault="00985EBA"/>
    <w:p w14:paraId="6F502D13" w14:textId="77777777" w:rsidR="00985EBA" w:rsidRDefault="00985EBA"/>
    <w:p w14:paraId="71DE2C55" w14:textId="77777777" w:rsidR="00985EBA" w:rsidRDefault="00985EBA"/>
    <w:p w14:paraId="7357B196" w14:textId="77777777" w:rsidR="00985EBA" w:rsidRDefault="00985EBA"/>
    <w:p w14:paraId="0644B950" w14:textId="77777777" w:rsidR="00985EBA" w:rsidRDefault="00985EBA"/>
    <w:p w14:paraId="1585E23F" w14:textId="77777777" w:rsidR="00985EBA" w:rsidRDefault="00985EBA"/>
    <w:p w14:paraId="4C45367F" w14:textId="77777777" w:rsidR="00985EBA" w:rsidRDefault="00985EBA"/>
    <w:p w14:paraId="1648750A" w14:textId="77777777" w:rsidR="00985EBA" w:rsidRDefault="00985EBA"/>
    <w:p w14:paraId="74BEBE5F" w14:textId="77777777" w:rsidR="00985EBA" w:rsidRDefault="00985EBA"/>
    <w:p w14:paraId="549A3620" w14:textId="77777777" w:rsidR="00985EBA" w:rsidRDefault="00985EBA"/>
    <w:p w14:paraId="3B1B4DF4" w14:textId="77777777" w:rsidR="00985EBA" w:rsidRDefault="00985EBA"/>
    <w:p w14:paraId="218A6BCD" w14:textId="77777777" w:rsidR="00985EBA" w:rsidRDefault="00DE0B7F">
      <w:pPr>
        <w:rPr>
          <w:rFonts w:ascii="Arial" w:hAnsi="Arial"/>
          <w:b/>
          <w:sz w:val="28"/>
        </w:rPr>
      </w:pPr>
      <w:r>
        <w:rPr>
          <w:rFonts w:ascii="Arial" w:hAnsi="Arial"/>
          <w:b/>
          <w:sz w:val="28"/>
        </w:rPr>
        <w:t>2.0</w:t>
      </w:r>
      <w:r>
        <w:rPr>
          <w:rFonts w:ascii="Arial" w:hAnsi="Arial"/>
          <w:b/>
          <w:sz w:val="28"/>
        </w:rPr>
        <w:tab/>
        <w:t>SYSTEM SUMMARY............................................................................</w:t>
      </w:r>
    </w:p>
    <w:p w14:paraId="56564900" w14:textId="77777777" w:rsidR="00985EBA" w:rsidRDefault="00985EBA"/>
    <w:p w14:paraId="473B6150" w14:textId="77777777" w:rsidR="00985EBA" w:rsidRDefault="00985EBA">
      <w:pPr>
        <w:sectPr w:rsidR="00985EBA" w:rsidSect="00C3418E">
          <w:headerReference w:type="default" r:id="rId18"/>
          <w:footerReference w:type="default" r:id="rId19"/>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pPr>
    </w:p>
    <w:p w14:paraId="4C110B82" w14:textId="37A00A02" w:rsidR="00985EBA" w:rsidRDefault="00DE0B7F">
      <w:pPr>
        <w:pStyle w:val="Heading1"/>
        <w:numPr>
          <w:ilvl w:val="0"/>
          <w:numId w:val="1"/>
        </w:numPr>
        <w:tabs>
          <w:tab w:val="left" w:pos="720"/>
        </w:tabs>
        <w:spacing w:after="60"/>
      </w:pPr>
      <w:bookmarkStart w:id="29" w:name="_Toc480255368"/>
      <w:bookmarkStart w:id="30" w:name="_Toc480348009"/>
      <w:bookmarkStart w:id="31" w:name="_Toc433783732"/>
      <w:r>
        <w:lastRenderedPageBreak/>
        <w:t>SYSTEM SUMMARY</w:t>
      </w:r>
      <w:bookmarkEnd w:id="29"/>
      <w:bookmarkEnd w:id="30"/>
      <w:bookmarkEnd w:id="31"/>
    </w:p>
    <w:p w14:paraId="44F36513" w14:textId="4DB58FB4" w:rsidR="00985EBA" w:rsidRDefault="00985EBA"/>
    <w:p w14:paraId="4879647E" w14:textId="657AC583" w:rsidR="00985EBA" w:rsidRDefault="00DE0B7F">
      <w:pPr>
        <w:pStyle w:val="Heading2"/>
        <w:numPr>
          <w:ilvl w:val="1"/>
          <w:numId w:val="1"/>
        </w:numPr>
      </w:pPr>
      <w:bookmarkStart w:id="32" w:name="_Toc480255370"/>
      <w:bookmarkStart w:id="33" w:name="_Toc480348011"/>
      <w:bookmarkStart w:id="34" w:name="_Toc433783733"/>
      <w:r>
        <w:t>2.1</w:t>
      </w:r>
      <w:r>
        <w:tab/>
        <w:t>System Configuration</w:t>
      </w:r>
      <w:bookmarkEnd w:id="32"/>
      <w:bookmarkEnd w:id="33"/>
      <w:bookmarkEnd w:id="34"/>
    </w:p>
    <w:p w14:paraId="74110066" w14:textId="3FD16EFD" w:rsidR="00985EBA" w:rsidRPr="00CB2E83" w:rsidRDefault="00DE0B7F">
      <w:pPr>
        <w:pStyle w:val="Heading3"/>
        <w:ind w:firstLine="0"/>
        <w:rPr>
          <w:lang w:val="en-AU"/>
        </w:rPr>
      </w:pPr>
      <w:bookmarkStart w:id="35" w:name="_Toc433783734"/>
      <w:r>
        <w:t xml:space="preserve">2.1.1 </w:t>
      </w:r>
      <w:proofErr w:type="spellStart"/>
      <w:r w:rsidR="00CB2E83">
        <w:t>Jous</w:t>
      </w:r>
      <w:proofErr w:type="spellEnd"/>
      <w:r w:rsidR="00CB2E83">
        <w:rPr>
          <w:lang w:val="en-AU"/>
        </w:rPr>
        <w:t>ting Knight</w:t>
      </w:r>
      <w:bookmarkEnd w:id="35"/>
      <w:r w:rsidR="00CB2E83">
        <w:rPr>
          <w:lang w:val="en-AU"/>
        </w:rPr>
        <w:t xml:space="preserve"> </w:t>
      </w:r>
    </w:p>
    <w:p w14:paraId="4B4945F6" w14:textId="1333CAF8" w:rsidR="00985EBA" w:rsidRDefault="0088498F">
      <w:r>
        <w:rPr>
          <w:noProof/>
        </w:rPr>
        <w:drawing>
          <wp:anchor distT="0" distB="0" distL="114300" distR="114300" simplePos="0" relativeHeight="251726848" behindDoc="0" locked="0" layoutInCell="1" allowOverlap="1" wp14:anchorId="7437640A" wp14:editId="2C6E4260">
            <wp:simplePos x="0" y="0"/>
            <wp:positionH relativeFrom="column">
              <wp:posOffset>420370</wp:posOffset>
            </wp:positionH>
            <wp:positionV relativeFrom="paragraph">
              <wp:posOffset>54610</wp:posOffset>
            </wp:positionV>
            <wp:extent cx="4419600" cy="3314700"/>
            <wp:effectExtent l="0" t="0" r="0" b="12700"/>
            <wp:wrapSquare wrapText="bothSides"/>
            <wp:docPr id="96" name="Picture 96" descr="../../thumb_IMG_4918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umb_IMG_4918_102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DC06A" w14:textId="369F26BF" w:rsidR="00985EBA" w:rsidRDefault="00985EBA"/>
    <w:p w14:paraId="0B9B7861" w14:textId="129E4F79" w:rsidR="00985EBA" w:rsidRDefault="0088498F">
      <w:r>
        <w:rPr>
          <w:noProof/>
          <w:sz w:val="22"/>
        </w:rPr>
        <mc:AlternateContent>
          <mc:Choice Requires="wps">
            <w:drawing>
              <wp:anchor distT="0" distB="0" distL="114300" distR="114300" simplePos="0" relativeHeight="251671552" behindDoc="0" locked="0" layoutInCell="1" allowOverlap="1" wp14:anchorId="1B66DBC7" wp14:editId="4027388C">
                <wp:simplePos x="0" y="0"/>
                <wp:positionH relativeFrom="column">
                  <wp:posOffset>4935668</wp:posOffset>
                </wp:positionH>
                <wp:positionV relativeFrom="paragraph">
                  <wp:posOffset>47924</wp:posOffset>
                </wp:positionV>
                <wp:extent cx="1363980" cy="350520"/>
                <wp:effectExtent l="1270" t="2540" r="6350" b="2540"/>
                <wp:wrapNone/>
                <wp:docPr id="4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9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22EA8" w14:textId="65DA42AA" w:rsidR="00C3418E" w:rsidRDefault="00C3418E">
                            <w:r>
                              <w:t>Knight</w:t>
                            </w:r>
                          </w:p>
                          <w:p w14:paraId="161B2B91" w14:textId="77777777" w:rsidR="00C3418E" w:rsidRDefault="00C341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6DBC7" id="_x6587__x672c__x6846__x0020_21" o:spid="_x0000_s1026" style="position:absolute;left:0;text-align:left;margin-left:388.65pt;margin-top:3.75pt;width:107.4pt;height:27.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" filled="f" stroked="f">
                <v:textbox>
                  <w:txbxContent>
                    <w:p w14:paraId="78B22EA8" w14:textId="65DA42AA" w:rsidR="00C3418E" w:rsidRDefault="00C3418E">
                      <w:r>
                        <w:t>Knight</w:t>
                      </w:r>
                    </w:p>
                    <w:p w14:paraId="161B2B91" w14:textId="77777777" w:rsidR="00C3418E" w:rsidRDefault="00C3418E"/>
                  </w:txbxContent>
                </v:textbox>
              </v:rect>
            </w:pict>
          </mc:Fallback>
        </mc:AlternateContent>
      </w:r>
      <w:r>
        <w:rPr>
          <w:noProof/>
          <w:sz w:val="22"/>
        </w:rPr>
        <mc:AlternateContent>
          <mc:Choice Requires="wps">
            <w:drawing>
              <wp:anchor distT="0" distB="0" distL="114300" distR="114300" simplePos="0" relativeHeight="251727872" behindDoc="0" locked="0" layoutInCell="1" allowOverlap="1" wp14:anchorId="72D63AD6" wp14:editId="7F0062B1">
                <wp:simplePos x="0" y="0"/>
                <wp:positionH relativeFrom="column">
                  <wp:posOffset>3618678</wp:posOffset>
                </wp:positionH>
                <wp:positionV relativeFrom="paragraph">
                  <wp:posOffset>161925</wp:posOffset>
                </wp:positionV>
                <wp:extent cx="1333949" cy="2540"/>
                <wp:effectExtent l="0" t="127000" r="0" b="124460"/>
                <wp:wrapNone/>
                <wp:docPr id="37"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949" cy="254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0531F" id="_x7bad__x5934__x0020_5"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95pt,12.75pt" to="390pt,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" strokecolor="red" strokeweight="3pt">
                <v:stroke endarrow="block"/>
              </v:line>
            </w:pict>
          </mc:Fallback>
        </mc:AlternateContent>
      </w:r>
    </w:p>
    <w:p w14:paraId="6665DADB" w14:textId="5F0567B1" w:rsidR="00985EBA" w:rsidRDefault="00985EBA"/>
    <w:p w14:paraId="6C89F78C" w14:textId="6F04E9DF" w:rsidR="00985EBA" w:rsidRDefault="00985EBA"/>
    <w:p w14:paraId="03EA9699" w14:textId="3357E4BE" w:rsidR="00985EBA" w:rsidRDefault="00985EBA"/>
    <w:p w14:paraId="59A00BE0" w14:textId="2346973D" w:rsidR="00985EBA" w:rsidRDefault="00985EBA"/>
    <w:p w14:paraId="6BF4753A" w14:textId="6624CD9C" w:rsidR="00985EBA" w:rsidRDefault="0088498F">
      <w:r>
        <w:rPr>
          <w:noProof/>
          <w:sz w:val="22"/>
        </w:rPr>
        <mc:AlternateContent>
          <mc:Choice Requires="wps">
            <w:drawing>
              <wp:anchor distT="0" distB="0" distL="114300" distR="114300" simplePos="0" relativeHeight="251740160" behindDoc="0" locked="0" layoutInCell="1" allowOverlap="1" wp14:anchorId="1F0B6DB0" wp14:editId="4BBA285D">
                <wp:simplePos x="0" y="0"/>
                <wp:positionH relativeFrom="column">
                  <wp:posOffset>4882850</wp:posOffset>
                </wp:positionH>
                <wp:positionV relativeFrom="paragraph">
                  <wp:posOffset>85426</wp:posOffset>
                </wp:positionV>
                <wp:extent cx="1658471" cy="457499"/>
                <wp:effectExtent l="0" t="0" r="0" b="0"/>
                <wp:wrapNone/>
                <wp:docPr id="49"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8471" cy="457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A7D0A" w14:textId="482393DC" w:rsidR="00C3418E" w:rsidRDefault="00C3418E" w:rsidP="0088498F">
                            <w:r>
                              <w:t>Clamp to Attach lance</w:t>
                            </w:r>
                          </w:p>
                          <w:p w14:paraId="0FFBB596" w14:textId="77777777" w:rsidR="00C3418E" w:rsidRDefault="00C3418E" w:rsidP="008849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B6DB0" id="_x0000_s1027" style="position:absolute;left:0;text-align:left;margin-left:384.5pt;margin-top:6.75pt;width:130.6pt;height:3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" filled="f" stroked="f">
                <v:textbox>
                  <w:txbxContent>
                    <w:p w14:paraId="23DA7D0A" w14:textId="482393DC" w:rsidR="00C3418E" w:rsidRDefault="00C3418E" w:rsidP="0088498F">
                      <w:r>
                        <w:t>Clamp to Attach lance</w:t>
                      </w:r>
                    </w:p>
                    <w:p w14:paraId="0FFBB596" w14:textId="77777777" w:rsidR="00C3418E" w:rsidRDefault="00C3418E" w:rsidP="0088498F"/>
                  </w:txbxContent>
                </v:textbox>
              </v:rect>
            </w:pict>
          </mc:Fallback>
        </mc:AlternateContent>
      </w:r>
    </w:p>
    <w:p w14:paraId="1C421EA5" w14:textId="67EB093D" w:rsidR="00985EBA" w:rsidRDefault="0088498F">
      <w:r>
        <w:rPr>
          <w:noProof/>
          <w:sz w:val="22"/>
        </w:rPr>
        <mc:AlternateContent>
          <mc:Choice Requires="wps">
            <w:drawing>
              <wp:anchor distT="0" distB="0" distL="114300" distR="114300" simplePos="0" relativeHeight="251729920" behindDoc="0" locked="0" layoutInCell="1" allowOverlap="1" wp14:anchorId="52DBD98F" wp14:editId="0A91014E">
                <wp:simplePos x="0" y="0"/>
                <wp:positionH relativeFrom="column">
                  <wp:posOffset>3439533</wp:posOffset>
                </wp:positionH>
                <wp:positionV relativeFrom="paragraph">
                  <wp:posOffset>24765</wp:posOffset>
                </wp:positionV>
                <wp:extent cx="1470211" cy="4482"/>
                <wp:effectExtent l="0" t="127000" r="0" b="122555"/>
                <wp:wrapNone/>
                <wp:docPr id="44"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0211" cy="4482"/>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87C" id="_x7bad__x5934__x0020_5"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85pt,1.95pt" to="386.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" strokecolor="red" strokeweight="3pt">
                <v:stroke endarrow="block"/>
              </v:line>
            </w:pict>
          </mc:Fallback>
        </mc:AlternateContent>
      </w:r>
    </w:p>
    <w:p w14:paraId="2F9E5B10" w14:textId="6D0C43AF" w:rsidR="00985EBA" w:rsidRDefault="00985EBA"/>
    <w:p w14:paraId="69183459" w14:textId="7D959182" w:rsidR="00985EBA" w:rsidRDefault="0088498F">
      <w:r>
        <w:rPr>
          <w:noProof/>
          <w:sz w:val="22"/>
        </w:rPr>
        <mc:AlternateContent>
          <mc:Choice Requires="wps">
            <w:drawing>
              <wp:anchor distT="0" distB="0" distL="114300" distR="114300" simplePos="0" relativeHeight="251734016" behindDoc="0" locked="0" layoutInCell="1" allowOverlap="1" wp14:anchorId="059A0596" wp14:editId="47ECC2EA">
                <wp:simplePos x="0" y="0"/>
                <wp:positionH relativeFrom="column">
                  <wp:posOffset>2534098</wp:posOffset>
                </wp:positionH>
                <wp:positionV relativeFrom="paragraph">
                  <wp:posOffset>131446</wp:posOffset>
                </wp:positionV>
                <wp:extent cx="2330824" cy="1942"/>
                <wp:effectExtent l="0" t="127000" r="0" b="125095"/>
                <wp:wrapNone/>
                <wp:docPr id="46"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30824" cy="1942"/>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F5656" id="_x7bad__x5934__x0020_5"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5pt,10.35pt" to="383.1pt,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" strokecolor="red" strokeweight="3pt">
                <v:stroke endarrow="block"/>
              </v:line>
            </w:pict>
          </mc:Fallback>
        </mc:AlternateContent>
      </w:r>
      <w:r>
        <w:rPr>
          <w:noProof/>
          <w:sz w:val="22"/>
        </w:rPr>
        <mc:AlternateContent>
          <mc:Choice Requires="wps">
            <w:drawing>
              <wp:anchor distT="0" distB="0" distL="114300" distR="114300" simplePos="0" relativeHeight="251742208" behindDoc="0" locked="0" layoutInCell="1" allowOverlap="1" wp14:anchorId="48B3E87B" wp14:editId="6DFC1C83">
                <wp:simplePos x="0" y="0"/>
                <wp:positionH relativeFrom="column">
                  <wp:posOffset>4864735</wp:posOffset>
                </wp:positionH>
                <wp:positionV relativeFrom="paragraph">
                  <wp:posOffset>16547</wp:posOffset>
                </wp:positionV>
                <wp:extent cx="1757082" cy="350520"/>
                <wp:effectExtent l="0" t="0" r="0" b="5080"/>
                <wp:wrapNone/>
                <wp:docPr id="5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082"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4AFBF" w14:textId="168AC1CD" w:rsidR="00C3418E" w:rsidRDefault="00C3418E" w:rsidP="0088498F">
                            <w:r>
                              <w:t>Battery Voltage Display</w:t>
                            </w:r>
                          </w:p>
                          <w:p w14:paraId="3B26F478" w14:textId="77777777" w:rsidR="00C3418E" w:rsidRDefault="00C3418E" w:rsidP="008849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3E87B" id="_x0000_s1028" style="position:absolute;left:0;text-align:left;margin-left:383.05pt;margin-top:1.3pt;width:138.35pt;height:27.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" filled="f" stroked="f">
                <v:textbox>
                  <w:txbxContent>
                    <w:p w14:paraId="3894AFBF" w14:textId="168AC1CD" w:rsidR="00C3418E" w:rsidRDefault="00C3418E" w:rsidP="0088498F">
                      <w:r>
                        <w:t>Battery Voltage Display</w:t>
                      </w:r>
                    </w:p>
                    <w:p w14:paraId="3B26F478" w14:textId="77777777" w:rsidR="00C3418E" w:rsidRDefault="00C3418E" w:rsidP="0088498F"/>
                  </w:txbxContent>
                </v:textbox>
              </v:rect>
            </w:pict>
          </mc:Fallback>
        </mc:AlternateContent>
      </w:r>
    </w:p>
    <w:p w14:paraId="609D3BBB" w14:textId="370E1046" w:rsidR="00985EBA" w:rsidRDefault="0088498F">
      <w:r>
        <w:rPr>
          <w:noProof/>
          <w:sz w:val="22"/>
        </w:rPr>
        <mc:AlternateContent>
          <mc:Choice Requires="wps">
            <w:drawing>
              <wp:anchor distT="0" distB="0" distL="114300" distR="114300" simplePos="0" relativeHeight="251744256" behindDoc="0" locked="0" layoutInCell="1" allowOverlap="1" wp14:anchorId="752117C7" wp14:editId="6E14A5CD">
                <wp:simplePos x="0" y="0"/>
                <wp:positionH relativeFrom="column">
                  <wp:posOffset>4801683</wp:posOffset>
                </wp:positionH>
                <wp:positionV relativeFrom="paragraph">
                  <wp:posOffset>70485</wp:posOffset>
                </wp:positionV>
                <wp:extent cx="1792941" cy="459740"/>
                <wp:effectExtent l="0" t="0" r="0" b="0"/>
                <wp:wrapNone/>
                <wp:docPr id="52"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941"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5320" w14:textId="0F6BEC92" w:rsidR="00C3418E" w:rsidRDefault="00C3418E" w:rsidP="0088498F">
                            <w:proofErr w:type="spellStart"/>
                            <w:r>
                              <w:t>XBee</w:t>
                            </w:r>
                            <w:proofErr w:type="spellEnd"/>
                            <w:r>
                              <w:t xml:space="preserve"> RF Communication unit </w:t>
                            </w:r>
                          </w:p>
                          <w:p w14:paraId="2AA0B636" w14:textId="77777777" w:rsidR="00C3418E" w:rsidRDefault="00C3418E" w:rsidP="008849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117C7" id="_x0000_s1029" style="position:absolute;left:0;text-align:left;margin-left:378.1pt;margin-top:5.55pt;width:141.2pt;height:36.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" filled="f" stroked="f">
                <v:textbox>
                  <w:txbxContent>
                    <w:p w14:paraId="3FAB5320" w14:textId="0F6BEC92" w:rsidR="00C3418E" w:rsidRDefault="00C3418E" w:rsidP="0088498F">
                      <w:proofErr w:type="spellStart"/>
                      <w:r>
                        <w:t>XBee</w:t>
                      </w:r>
                      <w:proofErr w:type="spellEnd"/>
                      <w:r>
                        <w:t xml:space="preserve"> RF Communication unit </w:t>
                      </w:r>
                    </w:p>
                    <w:p w14:paraId="2AA0B636" w14:textId="77777777" w:rsidR="00C3418E" w:rsidRDefault="00C3418E" w:rsidP="0088498F"/>
                  </w:txbxContent>
                </v:textbox>
              </v:rect>
            </w:pict>
          </mc:Fallback>
        </mc:AlternateContent>
      </w:r>
    </w:p>
    <w:p w14:paraId="0B096960" w14:textId="66A46030" w:rsidR="00985EBA" w:rsidRDefault="0088498F">
      <w:r>
        <w:rPr>
          <w:noProof/>
          <w:sz w:val="22"/>
        </w:rPr>
        <mc:AlternateContent>
          <mc:Choice Requires="wps">
            <w:drawing>
              <wp:anchor distT="0" distB="0" distL="114300" distR="114300" simplePos="0" relativeHeight="251736064" behindDoc="0" locked="0" layoutInCell="1" allowOverlap="1" wp14:anchorId="24413342" wp14:editId="0123E41A">
                <wp:simplePos x="0" y="0"/>
                <wp:positionH relativeFrom="column">
                  <wp:posOffset>2067934</wp:posOffset>
                </wp:positionH>
                <wp:positionV relativeFrom="paragraph">
                  <wp:posOffset>123824</wp:posOffset>
                </wp:positionV>
                <wp:extent cx="2796988" cy="2241"/>
                <wp:effectExtent l="0" t="127000" r="0" b="125095"/>
                <wp:wrapNone/>
                <wp:docPr id="47"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96988" cy="2241"/>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EC5A8" id="_x7bad__x5934__x0020_5"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85pt,9.75pt" to="383.1pt,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" strokecolor="red" strokeweight="3pt">
                <v:stroke endarrow="block"/>
              </v:line>
            </w:pict>
          </mc:Fallback>
        </mc:AlternateContent>
      </w:r>
    </w:p>
    <w:p w14:paraId="031C45B2" w14:textId="4B0B074D" w:rsidR="00985EBA" w:rsidRDefault="0088498F">
      <w:r>
        <w:rPr>
          <w:noProof/>
          <w:sz w:val="22"/>
        </w:rPr>
        <mc:AlternateContent>
          <mc:Choice Requires="wps">
            <w:drawing>
              <wp:anchor distT="0" distB="0" distL="114300" distR="114300" simplePos="0" relativeHeight="251746304" behindDoc="0" locked="0" layoutInCell="1" allowOverlap="1" wp14:anchorId="0DFCB622" wp14:editId="30B2B7BF">
                <wp:simplePos x="0" y="0"/>
                <wp:positionH relativeFrom="column">
                  <wp:posOffset>4820097</wp:posOffset>
                </wp:positionH>
                <wp:positionV relativeFrom="paragraph">
                  <wp:posOffset>64807</wp:posOffset>
                </wp:positionV>
                <wp:extent cx="1631577" cy="350520"/>
                <wp:effectExtent l="0" t="0" r="0" b="5080"/>
                <wp:wrapNone/>
                <wp:docPr id="53"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577"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99AFE" w14:textId="228E556A" w:rsidR="00C3418E" w:rsidRDefault="00C3418E" w:rsidP="0088498F">
                            <w:r>
                              <w:t>Microcontroller Board</w:t>
                            </w:r>
                          </w:p>
                          <w:p w14:paraId="3C2BBCF1" w14:textId="77777777" w:rsidR="00C3418E" w:rsidRDefault="00C3418E" w:rsidP="008849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CB622" id="_x0000_s1030" style="position:absolute;left:0;text-align:left;margin-left:379.55pt;margin-top:5.1pt;width:128.45pt;height:2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" filled="f" stroked="f">
                <v:textbox>
                  <w:txbxContent>
                    <w:p w14:paraId="29299AFE" w14:textId="228E556A" w:rsidR="00C3418E" w:rsidRDefault="00C3418E" w:rsidP="0088498F">
                      <w:r>
                        <w:t>Microcontroller Board</w:t>
                      </w:r>
                    </w:p>
                    <w:p w14:paraId="3C2BBCF1" w14:textId="77777777" w:rsidR="00C3418E" w:rsidRDefault="00C3418E" w:rsidP="0088498F"/>
                  </w:txbxContent>
                </v:textbox>
              </v:rect>
            </w:pict>
          </mc:Fallback>
        </mc:AlternateContent>
      </w:r>
      <w:r>
        <w:rPr>
          <w:noProof/>
          <w:sz w:val="22"/>
        </w:rPr>
        <mc:AlternateContent>
          <mc:Choice Requires="wps">
            <w:drawing>
              <wp:anchor distT="0" distB="0" distL="114300" distR="114300" simplePos="0" relativeHeight="251738112" behindDoc="0" locked="0" layoutInCell="1" allowOverlap="1" wp14:anchorId="1F73D5C0" wp14:editId="7A35486F">
                <wp:simplePos x="0" y="0"/>
                <wp:positionH relativeFrom="column">
                  <wp:posOffset>1476263</wp:posOffset>
                </wp:positionH>
                <wp:positionV relativeFrom="paragraph">
                  <wp:posOffset>174923</wp:posOffset>
                </wp:positionV>
                <wp:extent cx="3406588" cy="2241"/>
                <wp:effectExtent l="0" t="127000" r="0" b="125095"/>
                <wp:wrapNone/>
                <wp:docPr id="48"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588" cy="2241"/>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D510B" id="_x7bad__x5934__x0020_5"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25pt,13.75pt" to="384.5pt,1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" strokecolor="red" strokeweight="3pt">
                <v:stroke endarrow="block"/>
              </v:line>
            </w:pict>
          </mc:Fallback>
        </mc:AlternateContent>
      </w:r>
    </w:p>
    <w:p w14:paraId="6EAA6B85" w14:textId="65602A81" w:rsidR="00985EBA" w:rsidRDefault="00985EBA"/>
    <w:p w14:paraId="1AEBAD74" w14:textId="7577E118" w:rsidR="00985EBA" w:rsidRDefault="0088498F">
      <w:r>
        <w:rPr>
          <w:noProof/>
          <w:sz w:val="22"/>
        </w:rPr>
        <mc:AlternateContent>
          <mc:Choice Requires="wps">
            <w:drawing>
              <wp:anchor distT="0" distB="0" distL="114300" distR="114300" simplePos="0" relativeHeight="251748352" behindDoc="0" locked="0" layoutInCell="1" allowOverlap="1" wp14:anchorId="059DA286" wp14:editId="5AF77BA3">
                <wp:simplePos x="0" y="0"/>
                <wp:positionH relativeFrom="column">
                  <wp:posOffset>4849906</wp:posOffset>
                </wp:positionH>
                <wp:positionV relativeFrom="paragraph">
                  <wp:posOffset>60923</wp:posOffset>
                </wp:positionV>
                <wp:extent cx="1363980" cy="350520"/>
                <wp:effectExtent l="1270" t="2540" r="6350" b="2540"/>
                <wp:wrapNone/>
                <wp:docPr id="54"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9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FE910" w14:textId="6B6CC729" w:rsidR="00C3418E" w:rsidRDefault="00C3418E" w:rsidP="0088498F">
                            <w:r>
                              <w:t>IR Sensor</w:t>
                            </w:r>
                          </w:p>
                          <w:p w14:paraId="55DCDA03" w14:textId="77777777" w:rsidR="00C3418E" w:rsidRDefault="00C3418E" w:rsidP="008849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DA286" id="_x0000_s1031" style="position:absolute;left:0;text-align:left;margin-left:381.9pt;margin-top:4.8pt;width:107.4pt;height:27.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" filled="f" stroked="f">
                <v:textbox>
                  <w:txbxContent>
                    <w:p w14:paraId="533FE910" w14:textId="6B6CC729" w:rsidR="00C3418E" w:rsidRDefault="00C3418E" w:rsidP="0088498F">
                      <w:r>
                        <w:t>IR Sensor</w:t>
                      </w:r>
                    </w:p>
                    <w:p w14:paraId="55DCDA03" w14:textId="77777777" w:rsidR="00C3418E" w:rsidRDefault="00C3418E" w:rsidP="0088498F"/>
                  </w:txbxContent>
                </v:textbox>
              </v:rect>
            </w:pict>
          </mc:Fallback>
        </mc:AlternateContent>
      </w:r>
      <w:r>
        <w:rPr>
          <w:noProof/>
          <w:sz w:val="22"/>
        </w:rPr>
        <mc:AlternateContent>
          <mc:Choice Requires="wps">
            <w:drawing>
              <wp:anchor distT="0" distB="0" distL="114300" distR="114300" simplePos="0" relativeHeight="251731968" behindDoc="0" locked="0" layoutInCell="1" allowOverlap="1" wp14:anchorId="12C7D4BD" wp14:editId="0E923A59">
                <wp:simplePos x="0" y="0"/>
                <wp:positionH relativeFrom="column">
                  <wp:posOffset>3152662</wp:posOffset>
                </wp:positionH>
                <wp:positionV relativeFrom="paragraph">
                  <wp:posOffset>169545</wp:posOffset>
                </wp:positionV>
                <wp:extent cx="1739153" cy="4482"/>
                <wp:effectExtent l="0" t="127000" r="0" b="122555"/>
                <wp:wrapNone/>
                <wp:docPr id="45"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39153" cy="4482"/>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2588C" id="_x7bad__x5934__x0020_5"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25pt,13.35pt" to="385.2pt,1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" strokecolor="red" strokeweight="3pt">
                <v:stroke endarrow="block"/>
              </v:line>
            </w:pict>
          </mc:Fallback>
        </mc:AlternateContent>
      </w:r>
    </w:p>
    <w:p w14:paraId="5E6A0757" w14:textId="18BCC79E" w:rsidR="00985EBA" w:rsidRDefault="00985EBA"/>
    <w:p w14:paraId="24A88A65" w14:textId="218635C3" w:rsidR="00985EBA" w:rsidRDefault="00985EBA"/>
    <w:p w14:paraId="59DBB406" w14:textId="1F7F7BD6" w:rsidR="00FF39CD" w:rsidRDefault="00FF39CD">
      <w:pPr>
        <w:pStyle w:val="Heading3"/>
        <w:ind w:firstLine="0"/>
      </w:pPr>
    </w:p>
    <w:p w14:paraId="39B713FC" w14:textId="290ABF0C" w:rsidR="00FF39CD" w:rsidRDefault="00FF39CD">
      <w:pPr>
        <w:overflowPunct/>
        <w:autoSpaceDE/>
        <w:autoSpaceDN/>
        <w:adjustRightInd/>
        <w:jc w:val="left"/>
        <w:textAlignment w:val="auto"/>
        <w:rPr>
          <w:rFonts w:ascii="Arial" w:hAnsi="Arial"/>
          <w:b/>
        </w:rPr>
      </w:pPr>
      <w:r>
        <w:br w:type="page"/>
      </w:r>
    </w:p>
    <w:p w14:paraId="70D20CD8" w14:textId="74501102" w:rsidR="00985EBA" w:rsidRDefault="00CE4ECA" w:rsidP="00CE4ECA">
      <w:pPr>
        <w:pStyle w:val="Heading3"/>
        <w:numPr>
          <w:ilvl w:val="2"/>
          <w:numId w:val="7"/>
        </w:numPr>
        <w:rPr>
          <w:lang w:eastAsia="zh-CN"/>
        </w:rPr>
      </w:pPr>
      <w:bookmarkStart w:id="36" w:name="_Toc433783735"/>
      <w:r>
        <w:rPr>
          <w:rFonts w:eastAsia="SimSun"/>
          <w:noProof/>
        </w:rPr>
        <w:lastRenderedPageBreak/>
        <mc:AlternateContent>
          <mc:Choice Requires="wps">
            <w:drawing>
              <wp:anchor distT="0" distB="0" distL="114300" distR="114300" simplePos="0" relativeHeight="251767808" behindDoc="0" locked="0" layoutInCell="1" allowOverlap="1" wp14:anchorId="4B1A2B4F" wp14:editId="0A61E3BD">
                <wp:simplePos x="0" y="0"/>
                <wp:positionH relativeFrom="column">
                  <wp:posOffset>4983593</wp:posOffset>
                </wp:positionH>
                <wp:positionV relativeFrom="paragraph">
                  <wp:posOffset>806670</wp:posOffset>
                </wp:positionV>
                <wp:extent cx="1484768" cy="28194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4768"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C59CE" w14:textId="0734ADBB" w:rsidR="00C3418E" w:rsidRDefault="00C3418E" w:rsidP="00CE4ECA">
                            <w:pPr>
                              <w:rPr>
                                <w:color w:val="000000" w:themeColor="text1"/>
                                <w:lang w:val="en-AU"/>
                              </w:rPr>
                            </w:pPr>
                            <w:r>
                              <w:rPr>
                                <w:color w:val="000000" w:themeColor="text1"/>
                              </w:rPr>
                              <w:t>Emergency Switch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A2B4F" id="Rectangle_x0020_34" o:spid="_x0000_s1032" style="position:absolute;left:0;text-align:left;margin-left:392.4pt;margin-top:63.5pt;width:116.9pt;height:22.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" filled="f" stroked="f">
                <v:textbox>
                  <w:txbxContent>
                    <w:p w14:paraId="45FC59CE" w14:textId="0734ADBB" w:rsidR="00C3418E" w:rsidRDefault="00C3418E" w:rsidP="00CE4ECA">
                      <w:pPr>
                        <w:rPr>
                          <w:color w:val="000000" w:themeColor="text1"/>
                          <w:lang w:val="en-AU"/>
                        </w:rPr>
                      </w:pPr>
                      <w:r>
                        <w:rPr>
                          <w:color w:val="000000" w:themeColor="text1"/>
                        </w:rPr>
                        <w:t>Emergency Switch</w:t>
                      </w:r>
                    </w:p>
                  </w:txbxContent>
                </v:textbox>
              </v:rect>
            </w:pict>
          </mc:Fallback>
        </mc:AlternateContent>
      </w:r>
      <w:r w:rsidR="00FF39CD">
        <w:rPr>
          <w:noProof/>
          <w:sz w:val="22"/>
        </w:rPr>
        <mc:AlternateContent>
          <mc:Choice Requires="wps">
            <w:drawing>
              <wp:anchor distT="0" distB="0" distL="114300" distR="114300" simplePos="0" relativeHeight="251765760" behindDoc="0" locked="0" layoutInCell="1" allowOverlap="1" wp14:anchorId="77697DEE" wp14:editId="677AA805">
                <wp:simplePos x="0" y="0"/>
                <wp:positionH relativeFrom="column">
                  <wp:posOffset>4974540</wp:posOffset>
                </wp:positionH>
                <wp:positionV relativeFrom="paragraph">
                  <wp:posOffset>1150701</wp:posOffset>
                </wp:positionV>
                <wp:extent cx="1647730" cy="455213"/>
                <wp:effectExtent l="0" t="0" r="0" b="2540"/>
                <wp:wrapNone/>
                <wp:docPr id="33"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730" cy="455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E524A" w14:textId="75842834" w:rsidR="00C3418E" w:rsidRPr="00FF39CD" w:rsidRDefault="00C3418E" w:rsidP="00FF39CD">
                            <w:pPr>
                              <w:rPr>
                                <w:color w:val="000000" w:themeColor="text1"/>
                                <w:lang w:val="en-AU"/>
                              </w:rPr>
                            </w:pPr>
                            <w:proofErr w:type="spellStart"/>
                            <w:r>
                              <w:rPr>
                                <w:color w:val="000000" w:themeColor="text1"/>
                              </w:rPr>
                              <w:t>XBee</w:t>
                            </w:r>
                            <w:proofErr w:type="spellEnd"/>
                            <w:r>
                              <w:rPr>
                                <w:color w:val="000000" w:themeColor="text1"/>
                              </w:rPr>
                              <w:t xml:space="preserve"> Communication Unit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697DEE" id="_x6587__x672c__x6846__x0020_27" o:spid="_x0000_s1033" style="position:absolute;left:0;text-align:left;margin-left:391.7pt;margin-top:90.6pt;width:129.75pt;height:35.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" filled="f" stroked="f">
                <v:textbox>
                  <w:txbxContent>
                    <w:p w14:paraId="6E2E524A" w14:textId="75842834" w:rsidR="00C3418E" w:rsidRPr="00FF39CD" w:rsidRDefault="00C3418E" w:rsidP="00FF39CD">
                      <w:pPr>
                        <w:rPr>
                          <w:color w:val="000000" w:themeColor="text1"/>
                          <w:lang w:val="en-AU"/>
                        </w:rPr>
                      </w:pPr>
                      <w:proofErr w:type="spellStart"/>
                      <w:r>
                        <w:rPr>
                          <w:color w:val="000000" w:themeColor="text1"/>
                        </w:rPr>
                        <w:t>XBee</w:t>
                      </w:r>
                      <w:proofErr w:type="spellEnd"/>
                      <w:r>
                        <w:rPr>
                          <w:color w:val="000000" w:themeColor="text1"/>
                        </w:rPr>
                        <w:t xml:space="preserve"> Communication Unit</w:t>
                      </w:r>
                    </w:p>
                  </w:txbxContent>
                </v:textbox>
              </v:rect>
            </w:pict>
          </mc:Fallback>
        </mc:AlternateContent>
      </w:r>
      <w:r w:rsidR="00FF39CD">
        <w:rPr>
          <w:noProof/>
          <w:sz w:val="22"/>
        </w:rPr>
        <mc:AlternateContent>
          <mc:Choice Requires="wps">
            <w:drawing>
              <wp:anchor distT="0" distB="0" distL="114300" distR="114300" simplePos="0" relativeHeight="251763712" behindDoc="0" locked="0" layoutInCell="1" allowOverlap="1" wp14:anchorId="3D4DEA8D" wp14:editId="746D1AFC">
                <wp:simplePos x="0" y="0"/>
                <wp:positionH relativeFrom="column">
                  <wp:posOffset>4965486</wp:posOffset>
                </wp:positionH>
                <wp:positionV relativeFrom="paragraph">
                  <wp:posOffset>1485680</wp:posOffset>
                </wp:positionV>
                <wp:extent cx="1566250" cy="281940"/>
                <wp:effectExtent l="0" t="0" r="0" b="0"/>
                <wp:wrapNone/>
                <wp:docPr id="31"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25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C726B" w14:textId="35DA7B6A" w:rsidR="00C3418E" w:rsidRPr="00FF39CD" w:rsidRDefault="00C3418E" w:rsidP="00FF39CD">
                            <w:pPr>
                              <w:rPr>
                                <w:color w:val="000000" w:themeColor="text1"/>
                                <w:lang w:val="en-AU"/>
                              </w:rPr>
                            </w:pPr>
                            <w:r>
                              <w:rPr>
                                <w:color w:val="000000" w:themeColor="text1"/>
                              </w:rPr>
                              <w:t>Motor On/Off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4DEA8D" id="_x0000_s1034" style="position:absolute;left:0;text-align:left;margin-left:391pt;margin-top:117pt;width:123.35pt;height:22.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" filled="f" stroked="f">
                <v:textbox>
                  <w:txbxContent>
                    <w:p w14:paraId="24AC726B" w14:textId="35DA7B6A" w:rsidR="00C3418E" w:rsidRPr="00FF39CD" w:rsidRDefault="00C3418E" w:rsidP="00FF39CD">
                      <w:pPr>
                        <w:rPr>
                          <w:color w:val="000000" w:themeColor="text1"/>
                          <w:lang w:val="en-AU"/>
                        </w:rPr>
                      </w:pPr>
                      <w:r>
                        <w:rPr>
                          <w:color w:val="000000" w:themeColor="text1"/>
                        </w:rPr>
                        <w:t>Motor On/Off Button</w:t>
                      </w:r>
                    </w:p>
                  </w:txbxContent>
                </v:textbox>
              </v:rect>
            </w:pict>
          </mc:Fallback>
        </mc:AlternateContent>
      </w:r>
      <w:r w:rsidR="00FF39CD">
        <w:rPr>
          <w:noProof/>
          <w:sz w:val="22"/>
        </w:rPr>
        <mc:AlternateContent>
          <mc:Choice Requires="wps">
            <w:drawing>
              <wp:anchor distT="0" distB="0" distL="114300" distR="114300" simplePos="0" relativeHeight="251759616" behindDoc="0" locked="0" layoutInCell="1" allowOverlap="1" wp14:anchorId="2C697357" wp14:editId="725C876B">
                <wp:simplePos x="0" y="0"/>
                <wp:positionH relativeFrom="column">
                  <wp:posOffset>1434635</wp:posOffset>
                </wp:positionH>
                <wp:positionV relativeFrom="paragraph">
                  <wp:posOffset>915312</wp:posOffset>
                </wp:positionV>
                <wp:extent cx="3548958" cy="4803"/>
                <wp:effectExtent l="0" t="127000" r="0" b="147955"/>
                <wp:wrapNone/>
                <wp:docPr id="10"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8958" cy="4803"/>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93C00" id="_x7bad__x5934__x0020_5"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95pt,72.05pt" to="392.4pt,7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" strokecolor="red" strokeweight="3pt">
                <v:stroke endarrow="block"/>
              </v:line>
            </w:pict>
          </mc:Fallback>
        </mc:AlternateContent>
      </w:r>
      <w:r w:rsidR="00FF39CD">
        <w:rPr>
          <w:noProof/>
          <w:sz w:val="22"/>
        </w:rPr>
        <mc:AlternateContent>
          <mc:Choice Requires="wps">
            <w:drawing>
              <wp:anchor distT="0" distB="0" distL="114300" distR="114300" simplePos="0" relativeHeight="251757568" behindDoc="0" locked="0" layoutInCell="1" allowOverlap="1" wp14:anchorId="26B34990" wp14:editId="2688EBBA">
                <wp:simplePos x="0" y="0"/>
                <wp:positionH relativeFrom="column">
                  <wp:posOffset>2267553</wp:posOffset>
                </wp:positionH>
                <wp:positionV relativeFrom="paragraph">
                  <wp:posOffset>1259343</wp:posOffset>
                </wp:positionV>
                <wp:extent cx="2725093" cy="3672"/>
                <wp:effectExtent l="0" t="127000" r="0" b="149225"/>
                <wp:wrapNone/>
                <wp:docPr id="9"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5093" cy="3672"/>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C85CA" id="_x7bad__x5934__x0020_5"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8.55pt,99.15pt" to="393.1pt,9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" strokecolor="red" strokeweight="3pt">
                <v:stroke endarrow="block"/>
              </v:line>
            </w:pict>
          </mc:Fallback>
        </mc:AlternateContent>
      </w:r>
      <w:r w:rsidR="00FF39CD">
        <w:rPr>
          <w:noProof/>
          <w:sz w:val="22"/>
        </w:rPr>
        <mc:AlternateContent>
          <mc:Choice Requires="wps">
            <w:drawing>
              <wp:anchor distT="0" distB="0" distL="114300" distR="114300" simplePos="0" relativeHeight="251755520" behindDoc="0" locked="0" layoutInCell="1" allowOverlap="1" wp14:anchorId="3F0947F1" wp14:editId="65193870">
                <wp:simplePos x="0" y="0"/>
                <wp:positionH relativeFrom="column">
                  <wp:posOffset>3879069</wp:posOffset>
                </wp:positionH>
                <wp:positionV relativeFrom="paragraph">
                  <wp:posOffset>1603375</wp:posOffset>
                </wp:positionV>
                <wp:extent cx="1113577" cy="2540"/>
                <wp:effectExtent l="0" t="127000" r="0" b="124460"/>
                <wp:wrapNone/>
                <wp:docPr id="7"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577" cy="254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BD5435" id="_x7bad__x5934__x0020_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45pt,126.25pt" to="393.15pt,12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" strokecolor="red" strokeweight="3pt">
                <v:stroke endarrow="block"/>
              </v:line>
            </w:pict>
          </mc:Fallback>
        </mc:AlternateContent>
      </w:r>
      <w:r w:rsidR="00FF39CD">
        <w:rPr>
          <w:noProof/>
          <w:sz w:val="22"/>
        </w:rPr>
        <mc:AlternateContent>
          <mc:Choice Requires="wps">
            <w:drawing>
              <wp:anchor distT="0" distB="0" distL="114300" distR="114300" simplePos="0" relativeHeight="251753472" behindDoc="0" locked="0" layoutInCell="1" allowOverlap="1" wp14:anchorId="5F8D64E9" wp14:editId="18B6C052">
                <wp:simplePos x="0" y="0"/>
                <wp:positionH relativeFrom="column">
                  <wp:posOffset>2691407</wp:posOffset>
                </wp:positionH>
                <wp:positionV relativeFrom="paragraph">
                  <wp:posOffset>2632886</wp:posOffset>
                </wp:positionV>
                <wp:extent cx="0" cy="1027845"/>
                <wp:effectExtent l="127000" t="0" r="76200" b="64770"/>
                <wp:wrapNone/>
                <wp:docPr id="4"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7845"/>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1A5D" id="_x7bad__x5934__x0020_5"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9pt,207.3pt" to="211.9pt,28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" strokecolor="red" strokeweight="3pt">
                <v:stroke endarrow="block"/>
              </v:line>
            </w:pict>
          </mc:Fallback>
        </mc:AlternateContent>
      </w:r>
      <w:r w:rsidR="00FF39CD">
        <w:rPr>
          <w:noProof/>
          <w:sz w:val="22"/>
        </w:rPr>
        <mc:AlternateContent>
          <mc:Choice Requires="wps">
            <w:drawing>
              <wp:anchor distT="0" distB="0" distL="114300" distR="114300" simplePos="0" relativeHeight="251751424" behindDoc="0" locked="0" layoutInCell="1" allowOverlap="1" wp14:anchorId="6FB0D02B" wp14:editId="233FBB8F">
                <wp:simplePos x="0" y="0"/>
                <wp:positionH relativeFrom="column">
                  <wp:posOffset>1398421</wp:posOffset>
                </wp:positionH>
                <wp:positionV relativeFrom="paragraph">
                  <wp:posOffset>2635469</wp:posOffset>
                </wp:positionV>
                <wp:extent cx="0" cy="1027845"/>
                <wp:effectExtent l="127000" t="0" r="76200" b="64770"/>
                <wp:wrapNone/>
                <wp:docPr id="3" name="箭头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7845"/>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74197" id="_x7bad__x5934__x0020_5"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1pt,207.5pt" to="110.1pt,28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" strokecolor="red" strokeweight="3pt">
                <v:stroke endarrow="block"/>
              </v:line>
            </w:pict>
          </mc:Fallback>
        </mc:AlternateContent>
      </w:r>
      <w:ins w:id="37" w:author="安子骥" w:date="2015-10-28T07:02:00Z">
        <w:r w:rsidR="00FF39CD">
          <w:rPr>
            <w:noProof/>
          </w:rPr>
          <w:drawing>
            <wp:anchor distT="0" distB="0" distL="114300" distR="114300" simplePos="0" relativeHeight="251749376" behindDoc="1" locked="0" layoutInCell="1" allowOverlap="1" wp14:anchorId="4BBC8978" wp14:editId="131B21F0">
              <wp:simplePos x="0" y="0"/>
              <wp:positionH relativeFrom="column">
                <wp:posOffset>936669</wp:posOffset>
              </wp:positionH>
              <wp:positionV relativeFrom="paragraph">
                <wp:posOffset>-270667</wp:posOffset>
              </wp:positionV>
              <wp:extent cx="3055471" cy="4073962"/>
              <wp:effectExtent l="0" t="1270" r="0" b="0"/>
              <wp:wrapTopAndBottom/>
              <wp:docPr id="2" name="Picture 2" descr="../../thumb_IMG_4919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_IMG_4919_10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055471" cy="4073962"/>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88498F">
        <w:t>Robot Commander</w:t>
      </w:r>
      <w:bookmarkEnd w:id="36"/>
    </w:p>
    <w:p w14:paraId="4543B799" w14:textId="38221B5A" w:rsidR="00985EBA" w:rsidRDefault="00985EBA"/>
    <w:p w14:paraId="51E74F9C" w14:textId="65865F17" w:rsidR="00985EBA" w:rsidRDefault="00985EBA"/>
    <w:p w14:paraId="7C3B18D2" w14:textId="77777777" w:rsidR="00CE4ECA" w:rsidRDefault="00FF39CD" w:rsidP="00CE4ECA">
      <w:pPr>
        <w:overflowPunct/>
        <w:autoSpaceDE/>
        <w:autoSpaceDN/>
        <w:adjustRightInd/>
        <w:jc w:val="left"/>
        <w:textAlignment w:val="auto"/>
      </w:pPr>
      <w:bookmarkStart w:id="38" w:name="_Toc480255371"/>
      <w:bookmarkStart w:id="39" w:name="_Toc480348012"/>
      <w:r>
        <w:rPr>
          <w:noProof/>
          <w:sz w:val="22"/>
        </w:rPr>
        <mc:AlternateContent>
          <mc:Choice Requires="wps">
            <w:drawing>
              <wp:anchor distT="0" distB="0" distL="114300" distR="114300" simplePos="0" relativeHeight="251761664" behindDoc="0" locked="0" layoutInCell="1" allowOverlap="1" wp14:anchorId="630627B0" wp14:editId="1FFA99A2">
                <wp:simplePos x="0" y="0"/>
                <wp:positionH relativeFrom="column">
                  <wp:posOffset>2236206</wp:posOffset>
                </wp:positionH>
                <wp:positionV relativeFrom="paragraph">
                  <wp:posOffset>24180</wp:posOffset>
                </wp:positionV>
                <wp:extent cx="1028700" cy="281940"/>
                <wp:effectExtent l="0" t="1905" r="3175" b="0"/>
                <wp:wrapNone/>
                <wp:docPr id="30"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94F6C" w14:textId="3A4FDBB5" w:rsidR="00C3418E" w:rsidRPr="00FF39CD" w:rsidRDefault="00C3418E" w:rsidP="00FF39CD">
                            <w:pPr>
                              <w:rPr>
                                <w:color w:val="000000" w:themeColor="text1"/>
                                <w:lang w:val="en-AU"/>
                              </w:rPr>
                            </w:pPr>
                            <w:r>
                              <w:rPr>
                                <w:color w:val="000000" w:themeColor="text1"/>
                              </w:rPr>
                              <w:t>LCD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627B0" id="_x0000_s1035" style="position:absolute;margin-left:176.1pt;margin-top:1.9pt;width:81pt;height:22.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" filled="f" stroked="f">
                <v:textbox>
                  <w:txbxContent>
                    <w:p w14:paraId="5A294F6C" w14:textId="3A4FDBB5" w:rsidR="00C3418E" w:rsidRPr="00FF39CD" w:rsidRDefault="00C3418E" w:rsidP="00FF39CD">
                      <w:pPr>
                        <w:rPr>
                          <w:color w:val="000000" w:themeColor="text1"/>
                          <w:lang w:val="en-AU"/>
                        </w:rPr>
                      </w:pPr>
                      <w:r>
                        <w:rPr>
                          <w:color w:val="000000" w:themeColor="text1"/>
                        </w:rPr>
                        <w:t>LCD Display</w:t>
                      </w:r>
                    </w:p>
                  </w:txbxContent>
                </v:textbox>
              </v:rect>
            </w:pict>
          </mc:Fallback>
        </mc:AlternateContent>
      </w:r>
      <w:r>
        <w:rPr>
          <w:noProof/>
          <w:sz w:val="22"/>
        </w:rPr>
        <mc:AlternateContent>
          <mc:Choice Requires="wps">
            <w:drawing>
              <wp:anchor distT="0" distB="0" distL="114300" distR="114300" simplePos="0" relativeHeight="251676672" behindDoc="0" locked="0" layoutInCell="1" allowOverlap="1" wp14:anchorId="6B8B4DA8" wp14:editId="54DE8032">
                <wp:simplePos x="0" y="0"/>
                <wp:positionH relativeFrom="column">
                  <wp:posOffset>1073143</wp:posOffset>
                </wp:positionH>
                <wp:positionV relativeFrom="paragraph">
                  <wp:posOffset>23495</wp:posOffset>
                </wp:positionV>
                <wp:extent cx="1028700" cy="281940"/>
                <wp:effectExtent l="0" t="1905" r="3175" b="0"/>
                <wp:wrapNone/>
                <wp:docPr id="24"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29D5F" w14:textId="6AA23C94" w:rsidR="00C3418E" w:rsidRPr="00FF39CD" w:rsidRDefault="00C3418E">
                            <w:pPr>
                              <w:rPr>
                                <w:color w:val="000000" w:themeColor="text1"/>
                                <w:lang w:val="en-AU"/>
                              </w:rPr>
                            </w:pPr>
                            <w:r w:rsidRPr="00FF39CD">
                              <w:rPr>
                                <w:color w:val="000000" w:themeColor="text1"/>
                              </w:rPr>
                              <w:t>Joystick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8B4DA8" id="_x0000_s1036" style="position:absolute;margin-left:84.5pt;margin-top:1.85pt;width:81pt;height:2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" filled="f" stroked="f">
                <v:textbox>
                  <w:txbxContent>
                    <w:p w14:paraId="65B29D5F" w14:textId="6AA23C94" w:rsidR="00C3418E" w:rsidRPr="00FF39CD" w:rsidRDefault="00C3418E">
                      <w:pPr>
                        <w:rPr>
                          <w:color w:val="000000" w:themeColor="text1"/>
                          <w:lang w:val="en-AU"/>
                        </w:rPr>
                      </w:pPr>
                      <w:r w:rsidRPr="00FF39CD">
                        <w:rPr>
                          <w:color w:val="000000" w:themeColor="text1"/>
                        </w:rPr>
                        <w:t>Joystick</w:t>
                      </w:r>
                    </w:p>
                  </w:txbxContent>
                </v:textbox>
              </v:rect>
            </w:pict>
          </mc:Fallback>
        </mc:AlternateContent>
      </w:r>
    </w:p>
    <w:p w14:paraId="28DE9062" w14:textId="77777777" w:rsidR="00CE4ECA" w:rsidRDefault="00CE4ECA" w:rsidP="00CE4ECA">
      <w:pPr>
        <w:overflowPunct/>
        <w:autoSpaceDE/>
        <w:autoSpaceDN/>
        <w:adjustRightInd/>
        <w:jc w:val="left"/>
        <w:textAlignment w:val="auto"/>
      </w:pPr>
    </w:p>
    <w:p w14:paraId="7D55BD7E" w14:textId="77777777" w:rsidR="00CE4ECA" w:rsidRDefault="00CE4ECA" w:rsidP="00CE4ECA">
      <w:pPr>
        <w:overflowPunct/>
        <w:autoSpaceDE/>
        <w:autoSpaceDN/>
        <w:adjustRightInd/>
        <w:jc w:val="left"/>
        <w:textAlignment w:val="auto"/>
      </w:pPr>
    </w:p>
    <w:p w14:paraId="5D537CF6" w14:textId="77777777" w:rsidR="00CE4ECA" w:rsidRDefault="00CE4ECA" w:rsidP="00CE4ECA">
      <w:pPr>
        <w:overflowPunct/>
        <w:autoSpaceDE/>
        <w:autoSpaceDN/>
        <w:adjustRightInd/>
        <w:jc w:val="left"/>
        <w:textAlignment w:val="auto"/>
      </w:pPr>
    </w:p>
    <w:p w14:paraId="31E5E425" w14:textId="02343B96" w:rsidR="00985EBA" w:rsidRPr="00CE4ECA" w:rsidRDefault="00DE0B7F" w:rsidP="00CE4ECA">
      <w:pPr>
        <w:pStyle w:val="Heading2"/>
      </w:pPr>
      <w:bookmarkStart w:id="40" w:name="_Toc433783736"/>
      <w:r>
        <w:t>2.2</w:t>
      </w:r>
      <w:r>
        <w:tab/>
        <w:t>User Access Levels</w:t>
      </w:r>
      <w:bookmarkEnd w:id="38"/>
      <w:bookmarkEnd w:id="39"/>
      <w:bookmarkEnd w:id="40"/>
    </w:p>
    <w:p w14:paraId="5B6E3C6D" w14:textId="77777777" w:rsidR="00985EBA" w:rsidRDefault="00985EBA"/>
    <w:p w14:paraId="2F110B66" w14:textId="39638D48" w:rsidR="00985EBA" w:rsidRDefault="00DE0B7F" w:rsidP="003F3201">
      <w:pPr>
        <w:ind w:left="720"/>
      </w:pPr>
      <w:r>
        <w:t xml:space="preserve">User </w:t>
      </w:r>
      <w:r w:rsidR="003F3201">
        <w:t>Manual</w:t>
      </w:r>
      <w:r>
        <w:t xml:space="preserve">: Operating with external power, controlled by </w:t>
      </w:r>
      <w:r w:rsidR="003F3201">
        <w:t>Robot Commander</w:t>
      </w:r>
      <w:r>
        <w:t xml:space="preserve"> (buttons, dial, LCD)</w:t>
      </w:r>
      <w:r w:rsidR="003F3201">
        <w:t>.</w:t>
      </w:r>
    </w:p>
    <w:p w14:paraId="3BEF0DD0" w14:textId="6F2D56B0" w:rsidR="00985EBA" w:rsidRDefault="00DE0B7F" w:rsidP="003F3201">
      <w:pPr>
        <w:ind w:left="720"/>
      </w:pPr>
      <w:r>
        <w:t xml:space="preserve">User </w:t>
      </w:r>
      <w:r w:rsidR="003F3201">
        <w:t>Assist</w:t>
      </w:r>
      <w:r>
        <w:t xml:space="preserve">: Operating with </w:t>
      </w:r>
      <w:r w:rsidR="003F3201">
        <w:t>external power, controlled by Both Robot Commander (buttons, dial, LCD) and robot itself.</w:t>
      </w:r>
    </w:p>
    <w:p w14:paraId="4ED701DB" w14:textId="3B2FDA00" w:rsidR="003F3201" w:rsidRDefault="003F3201">
      <w:pPr>
        <w:ind w:firstLine="720"/>
      </w:pPr>
      <w:r>
        <w:t>Auto: Robot fully controlled by itself, user can only run or stop it</w:t>
      </w:r>
    </w:p>
    <w:p w14:paraId="5CF1C285" w14:textId="7E4D0A93" w:rsidR="00985EBA" w:rsidRDefault="00DE0B7F">
      <w:pPr>
        <w:ind w:firstLine="720"/>
      </w:pPr>
      <w:r>
        <w:t xml:space="preserve">Factory: Accessible for technical support </w:t>
      </w:r>
      <w:r w:rsidR="003F3201">
        <w:t xml:space="preserve">and </w:t>
      </w:r>
      <w:r w:rsidR="00C73522">
        <w:t>internal variable changing</w:t>
      </w:r>
    </w:p>
    <w:p w14:paraId="41C05FFA" w14:textId="77777777" w:rsidR="00985EBA" w:rsidRDefault="00DE0B7F">
      <w:pPr>
        <w:ind w:firstLine="720"/>
      </w:pPr>
      <w:r>
        <w:tab/>
      </w:r>
      <w:r>
        <w:tab/>
      </w:r>
    </w:p>
    <w:p w14:paraId="0C2ED6BC" w14:textId="77777777" w:rsidR="00985EBA" w:rsidRDefault="00985EBA"/>
    <w:p w14:paraId="7BF0A6C3" w14:textId="77777777" w:rsidR="00985EBA" w:rsidRDefault="00985EBA">
      <w:pPr>
        <w:sectPr w:rsidR="00985EBA" w:rsidSect="00C3418E">
          <w:footerReference w:type="default" r:id="rId22"/>
          <w:pgSz w:w="12240" w:h="15840"/>
          <w:pgMar w:top="1134" w:right="1134" w:bottom="1134" w:left="1134" w:header="720" w:footer="720" w:gutter="0"/>
          <w:pgBorders w:offsetFrom="page">
            <w:top w:val="triple" w:sz="4" w:space="24" w:color="auto"/>
            <w:left w:val="triple" w:sz="4" w:space="24" w:color="auto"/>
            <w:bottom w:val="triple" w:sz="4" w:space="24" w:color="auto"/>
            <w:right w:val="triple" w:sz="4" w:space="24" w:color="auto"/>
          </w:pgBorders>
          <w:cols w:space="720"/>
        </w:sectPr>
      </w:pPr>
    </w:p>
    <w:p w14:paraId="5A3A7715" w14:textId="77777777" w:rsidR="00985EBA" w:rsidRDefault="00985EBA"/>
    <w:p w14:paraId="0FF73E5E" w14:textId="77777777" w:rsidR="00985EBA" w:rsidRDefault="00985EBA"/>
    <w:p w14:paraId="1B20588B" w14:textId="77777777" w:rsidR="00985EBA" w:rsidRDefault="00985EBA"/>
    <w:p w14:paraId="42F18F68" w14:textId="77777777" w:rsidR="00985EBA" w:rsidRDefault="00985EBA"/>
    <w:p w14:paraId="48176A7D" w14:textId="77777777" w:rsidR="00985EBA" w:rsidRDefault="00985EBA"/>
    <w:p w14:paraId="455D11DB" w14:textId="77777777" w:rsidR="00985EBA" w:rsidRDefault="00985EBA"/>
    <w:p w14:paraId="1E82CD3C" w14:textId="77777777" w:rsidR="00985EBA" w:rsidRDefault="00985EBA"/>
    <w:p w14:paraId="1B084600" w14:textId="77777777" w:rsidR="00985EBA" w:rsidRDefault="00985EBA"/>
    <w:p w14:paraId="27722141" w14:textId="77777777" w:rsidR="00985EBA" w:rsidRDefault="00985EBA"/>
    <w:p w14:paraId="60727761" w14:textId="77777777" w:rsidR="00985EBA" w:rsidRDefault="00985EBA"/>
    <w:p w14:paraId="225AA9FE" w14:textId="77777777" w:rsidR="00985EBA" w:rsidRDefault="00985EBA"/>
    <w:p w14:paraId="0B384261" w14:textId="77777777" w:rsidR="00985EBA" w:rsidRDefault="00985EBA"/>
    <w:p w14:paraId="08573332" w14:textId="77777777" w:rsidR="00985EBA" w:rsidRDefault="00985EBA"/>
    <w:p w14:paraId="1453C23C" w14:textId="77777777" w:rsidR="00985EBA" w:rsidRDefault="00985EBA"/>
    <w:p w14:paraId="6C4F2CB2" w14:textId="77777777" w:rsidR="00985EBA" w:rsidRDefault="00985EBA"/>
    <w:p w14:paraId="34728BA5" w14:textId="77777777" w:rsidR="00985EBA" w:rsidRDefault="00985EBA"/>
    <w:p w14:paraId="296410D6" w14:textId="77777777" w:rsidR="00985EBA" w:rsidRDefault="00985EBA"/>
    <w:p w14:paraId="7EE697B0" w14:textId="77777777" w:rsidR="00985EBA" w:rsidRDefault="00985EBA"/>
    <w:p w14:paraId="6F5632BF" w14:textId="77777777" w:rsidR="00985EBA" w:rsidRDefault="00985EBA"/>
    <w:p w14:paraId="58E5B44F" w14:textId="77777777" w:rsidR="00985EBA" w:rsidRDefault="00985EBA"/>
    <w:p w14:paraId="7F431C54" w14:textId="77777777" w:rsidR="00985EBA" w:rsidRDefault="00985EBA"/>
    <w:p w14:paraId="4CA2B65B" w14:textId="77777777" w:rsidR="00985EBA" w:rsidRDefault="00DE0B7F">
      <w:pPr>
        <w:pStyle w:val="ListParagraph1"/>
        <w:numPr>
          <w:ilvl w:val="0"/>
          <w:numId w:val="1"/>
        </w:numPr>
        <w:rPr>
          <w:rFonts w:ascii="Arial" w:hAnsi="Arial"/>
          <w:b/>
          <w:sz w:val="28"/>
        </w:rPr>
      </w:pPr>
      <w:r>
        <w:rPr>
          <w:rFonts w:ascii="Arial" w:hAnsi="Arial"/>
          <w:b/>
          <w:sz w:val="28"/>
        </w:rPr>
        <w:t>Quick Start Guide................................................................................</w:t>
      </w:r>
    </w:p>
    <w:p w14:paraId="193A9402" w14:textId="77777777" w:rsidR="00985EBA" w:rsidRDefault="00985EBA">
      <w:pPr>
        <w:rPr>
          <w:rFonts w:ascii="Arial" w:hAnsi="Arial"/>
          <w:b/>
          <w:sz w:val="28"/>
        </w:rPr>
      </w:pPr>
    </w:p>
    <w:p w14:paraId="774CC71F" w14:textId="77777777" w:rsidR="00985EBA" w:rsidRDefault="00985EBA">
      <w:pPr>
        <w:rPr>
          <w:rFonts w:ascii="Arial" w:hAnsi="Arial"/>
          <w:b/>
          <w:sz w:val="28"/>
        </w:rPr>
      </w:pPr>
    </w:p>
    <w:p w14:paraId="577FEB85" w14:textId="77777777" w:rsidR="00985EBA" w:rsidRDefault="00985EBA">
      <w:pPr>
        <w:rPr>
          <w:rFonts w:ascii="Arial" w:hAnsi="Arial"/>
          <w:b/>
          <w:sz w:val="28"/>
        </w:rPr>
      </w:pPr>
    </w:p>
    <w:p w14:paraId="617B1F83" w14:textId="77777777" w:rsidR="00985EBA" w:rsidRDefault="00985EBA">
      <w:pPr>
        <w:rPr>
          <w:rFonts w:ascii="Arial" w:hAnsi="Arial"/>
          <w:b/>
          <w:sz w:val="28"/>
        </w:rPr>
      </w:pPr>
    </w:p>
    <w:p w14:paraId="4B74C865" w14:textId="77777777" w:rsidR="00985EBA" w:rsidRDefault="00985EBA">
      <w:pPr>
        <w:rPr>
          <w:rFonts w:ascii="Arial" w:hAnsi="Arial"/>
          <w:b/>
          <w:sz w:val="28"/>
        </w:rPr>
      </w:pPr>
    </w:p>
    <w:p w14:paraId="5A38A26E" w14:textId="77777777" w:rsidR="00985EBA" w:rsidRDefault="00985EBA">
      <w:pPr>
        <w:rPr>
          <w:rFonts w:ascii="Arial" w:hAnsi="Arial"/>
          <w:b/>
          <w:sz w:val="28"/>
        </w:rPr>
      </w:pPr>
    </w:p>
    <w:p w14:paraId="49BC4AB3" w14:textId="77777777" w:rsidR="00985EBA" w:rsidRDefault="00985EBA">
      <w:pPr>
        <w:rPr>
          <w:rFonts w:ascii="Arial" w:hAnsi="Arial"/>
          <w:b/>
          <w:sz w:val="28"/>
        </w:rPr>
      </w:pPr>
    </w:p>
    <w:p w14:paraId="578A8EB7" w14:textId="77777777" w:rsidR="00985EBA" w:rsidRDefault="00985EBA">
      <w:pPr>
        <w:rPr>
          <w:rFonts w:ascii="Arial" w:hAnsi="Arial"/>
          <w:b/>
          <w:sz w:val="28"/>
        </w:rPr>
      </w:pPr>
    </w:p>
    <w:p w14:paraId="7991EC93" w14:textId="77777777" w:rsidR="00985EBA" w:rsidRDefault="00985EBA">
      <w:pPr>
        <w:rPr>
          <w:rFonts w:ascii="Arial" w:hAnsi="Arial"/>
          <w:b/>
          <w:sz w:val="28"/>
        </w:rPr>
      </w:pPr>
    </w:p>
    <w:p w14:paraId="6E2DCB65" w14:textId="77777777" w:rsidR="00985EBA" w:rsidRDefault="00985EBA">
      <w:pPr>
        <w:rPr>
          <w:rFonts w:ascii="Arial" w:hAnsi="Arial"/>
          <w:b/>
          <w:sz w:val="28"/>
        </w:rPr>
      </w:pPr>
    </w:p>
    <w:p w14:paraId="6DE0D59A" w14:textId="77777777" w:rsidR="00985EBA" w:rsidRDefault="00985EBA">
      <w:pPr>
        <w:rPr>
          <w:rFonts w:ascii="Arial" w:hAnsi="Arial"/>
          <w:b/>
          <w:sz w:val="28"/>
        </w:rPr>
      </w:pPr>
    </w:p>
    <w:p w14:paraId="656F7525" w14:textId="77777777" w:rsidR="00985EBA" w:rsidRDefault="00985EBA">
      <w:pPr>
        <w:rPr>
          <w:rFonts w:ascii="Arial" w:hAnsi="Arial"/>
          <w:b/>
          <w:sz w:val="28"/>
        </w:rPr>
      </w:pPr>
    </w:p>
    <w:p w14:paraId="7FEE048C" w14:textId="77777777" w:rsidR="00985EBA" w:rsidRDefault="00985EBA">
      <w:pPr>
        <w:rPr>
          <w:rFonts w:ascii="Arial" w:hAnsi="Arial"/>
          <w:b/>
          <w:sz w:val="28"/>
        </w:rPr>
      </w:pPr>
    </w:p>
    <w:p w14:paraId="69317594" w14:textId="77777777" w:rsidR="00985EBA" w:rsidRDefault="00985EBA">
      <w:pPr>
        <w:rPr>
          <w:rFonts w:ascii="Arial" w:hAnsi="Arial"/>
          <w:b/>
          <w:sz w:val="28"/>
        </w:rPr>
      </w:pPr>
    </w:p>
    <w:p w14:paraId="29789F62" w14:textId="77777777" w:rsidR="00985EBA" w:rsidRDefault="00985EBA">
      <w:pPr>
        <w:rPr>
          <w:rFonts w:ascii="Arial" w:hAnsi="Arial"/>
          <w:b/>
          <w:sz w:val="28"/>
        </w:rPr>
      </w:pPr>
    </w:p>
    <w:p w14:paraId="13874CAB" w14:textId="77777777" w:rsidR="00985EBA" w:rsidRDefault="00985EBA">
      <w:pPr>
        <w:rPr>
          <w:rFonts w:ascii="Arial" w:hAnsi="Arial"/>
          <w:b/>
          <w:sz w:val="28"/>
        </w:rPr>
      </w:pPr>
    </w:p>
    <w:p w14:paraId="4894FC56" w14:textId="77777777" w:rsidR="00985EBA" w:rsidRDefault="00985EBA">
      <w:pPr>
        <w:rPr>
          <w:rFonts w:ascii="Arial" w:hAnsi="Arial"/>
          <w:b/>
          <w:sz w:val="28"/>
        </w:rPr>
      </w:pPr>
    </w:p>
    <w:p w14:paraId="16A13C45" w14:textId="77777777" w:rsidR="00985EBA" w:rsidRDefault="00985EBA">
      <w:pPr>
        <w:rPr>
          <w:rFonts w:ascii="Arial" w:hAnsi="Arial"/>
          <w:b/>
          <w:sz w:val="28"/>
        </w:rPr>
      </w:pPr>
    </w:p>
    <w:p w14:paraId="4291F26A" w14:textId="77777777" w:rsidR="00985EBA" w:rsidRDefault="00985EBA">
      <w:pPr>
        <w:rPr>
          <w:rFonts w:ascii="Arial" w:hAnsi="Arial"/>
          <w:b/>
          <w:sz w:val="28"/>
        </w:rPr>
      </w:pPr>
    </w:p>
    <w:p w14:paraId="740DB40E" w14:textId="77777777" w:rsidR="00985EBA" w:rsidRDefault="00985EBA">
      <w:pPr>
        <w:rPr>
          <w:rFonts w:ascii="Arial" w:hAnsi="Arial"/>
          <w:b/>
          <w:sz w:val="28"/>
        </w:rPr>
      </w:pPr>
    </w:p>
    <w:p w14:paraId="4CC17E56" w14:textId="77777777" w:rsidR="00985EBA" w:rsidRDefault="00DE0B7F">
      <w:pPr>
        <w:pStyle w:val="Heading1"/>
      </w:pPr>
      <w:bookmarkStart w:id="41" w:name="_Toc433783737"/>
      <w:r>
        <w:lastRenderedPageBreak/>
        <w:t>3.0</w:t>
      </w:r>
      <w:r>
        <w:tab/>
        <w:t>Quick Start Guide</w:t>
      </w:r>
      <w:bookmarkEnd w:id="41"/>
    </w:p>
    <w:p w14:paraId="36188FD2" w14:textId="77777777" w:rsidR="00985EBA" w:rsidRDefault="00DE0B7F">
      <w:r>
        <w:tab/>
      </w:r>
    </w:p>
    <w:p w14:paraId="67523850" w14:textId="77777777" w:rsidR="00985EBA" w:rsidRDefault="00985EBA"/>
    <w:p w14:paraId="58474AC6" w14:textId="77777777" w:rsidR="00985EBA" w:rsidRDefault="00985EBA"/>
    <w:p w14:paraId="14360C4B" w14:textId="4B30539F" w:rsidR="000D6E26" w:rsidRDefault="000D6E26" w:rsidP="000D6E26">
      <w:pPr>
        <w:pStyle w:val="ListParagraph1"/>
        <w:numPr>
          <w:ilvl w:val="2"/>
          <w:numId w:val="1"/>
        </w:numPr>
      </w:pPr>
      <w:r>
        <w:t>Check the battery of both Commander and Robot, ensure battery is inserted, power on.</w:t>
      </w:r>
    </w:p>
    <w:p w14:paraId="172FBBC1" w14:textId="77777777" w:rsidR="00720429" w:rsidRDefault="00720429" w:rsidP="00720429">
      <w:pPr>
        <w:pStyle w:val="ListParagraph1"/>
        <w:ind w:left="360"/>
      </w:pPr>
    </w:p>
    <w:p w14:paraId="1D429316" w14:textId="77777777" w:rsidR="00720429" w:rsidRDefault="00720429" w:rsidP="00720429">
      <w:pPr>
        <w:pStyle w:val="ListParagraph1"/>
        <w:ind w:left="360"/>
      </w:pPr>
    </w:p>
    <w:p w14:paraId="1E1180C5" w14:textId="77777777" w:rsidR="00720429" w:rsidRDefault="00720429" w:rsidP="00720429">
      <w:pPr>
        <w:pStyle w:val="ListParagraph1"/>
        <w:ind w:left="360"/>
      </w:pPr>
    </w:p>
    <w:p w14:paraId="10490CE5" w14:textId="5D806024" w:rsidR="00720429" w:rsidRDefault="00720429">
      <w:pPr>
        <w:pStyle w:val="ListParagraph1"/>
        <w:numPr>
          <w:ilvl w:val="2"/>
          <w:numId w:val="1"/>
        </w:numPr>
      </w:pPr>
      <w:r>
        <w:t>Choose settings using joystick on Robot commander</w:t>
      </w:r>
    </w:p>
    <w:p w14:paraId="2085CDE0" w14:textId="77777777" w:rsidR="00720429" w:rsidRDefault="00720429" w:rsidP="00720429">
      <w:pPr>
        <w:pStyle w:val="ListParagraph1"/>
        <w:ind w:left="360"/>
      </w:pPr>
    </w:p>
    <w:p w14:paraId="4837C8B7" w14:textId="77777777" w:rsidR="00720429" w:rsidRDefault="00720429" w:rsidP="00720429">
      <w:pPr>
        <w:pStyle w:val="ListParagraph1"/>
        <w:ind w:left="360"/>
      </w:pPr>
    </w:p>
    <w:p w14:paraId="1F1BF31E" w14:textId="77777777" w:rsidR="00720429" w:rsidRDefault="00720429" w:rsidP="00720429">
      <w:pPr>
        <w:pStyle w:val="ListParagraph1"/>
        <w:ind w:left="360"/>
      </w:pPr>
    </w:p>
    <w:p w14:paraId="5C31CA18" w14:textId="51AB762C" w:rsidR="00985EBA" w:rsidRDefault="007E0292" w:rsidP="00720429">
      <w:pPr>
        <w:pStyle w:val="ListParagraph1"/>
        <w:numPr>
          <w:ilvl w:val="2"/>
          <w:numId w:val="1"/>
        </w:numPr>
      </w:pPr>
      <w:r>
        <w:t xml:space="preserve">Set the mode which robot will work in </w:t>
      </w:r>
      <w:r w:rsidR="00720429">
        <w:t>and adjusting the value</w:t>
      </w:r>
    </w:p>
    <w:p w14:paraId="0E4A8930" w14:textId="77777777" w:rsidR="00720429" w:rsidRDefault="00720429" w:rsidP="00720429">
      <w:pPr>
        <w:pStyle w:val="ListParagraph1"/>
        <w:ind w:left="360"/>
      </w:pPr>
    </w:p>
    <w:p w14:paraId="5C7DAE42" w14:textId="77777777" w:rsidR="00720429" w:rsidRDefault="00720429" w:rsidP="00720429">
      <w:pPr>
        <w:pStyle w:val="ListParagraph1"/>
        <w:ind w:left="360"/>
      </w:pPr>
    </w:p>
    <w:p w14:paraId="5C93002D" w14:textId="77777777" w:rsidR="00720429" w:rsidRDefault="00720429" w:rsidP="00720429">
      <w:pPr>
        <w:pStyle w:val="ListParagraph1"/>
        <w:ind w:left="360"/>
      </w:pPr>
    </w:p>
    <w:p w14:paraId="7D22D468" w14:textId="39E166C1" w:rsidR="00985EBA" w:rsidRDefault="00720429">
      <w:pPr>
        <w:pStyle w:val="ListParagraph1"/>
        <w:numPr>
          <w:ilvl w:val="2"/>
          <w:numId w:val="1"/>
        </w:numPr>
      </w:pPr>
      <w:r>
        <w:t>Use motor on button to start the motor and run the robot</w:t>
      </w:r>
    </w:p>
    <w:p w14:paraId="0E7AB543" w14:textId="77777777" w:rsidR="00720429" w:rsidRDefault="00720429" w:rsidP="00720429">
      <w:pPr>
        <w:pStyle w:val="ListParagraph1"/>
        <w:ind w:left="360"/>
      </w:pPr>
    </w:p>
    <w:p w14:paraId="148888EF" w14:textId="77777777" w:rsidR="00720429" w:rsidRDefault="00720429" w:rsidP="00720429">
      <w:pPr>
        <w:pStyle w:val="ListParagraph1"/>
        <w:ind w:left="360"/>
      </w:pPr>
    </w:p>
    <w:p w14:paraId="54F9F823" w14:textId="77777777" w:rsidR="00720429" w:rsidRDefault="00720429" w:rsidP="00720429">
      <w:pPr>
        <w:pStyle w:val="ListParagraph1"/>
        <w:ind w:left="360"/>
      </w:pPr>
    </w:p>
    <w:p w14:paraId="116FDF1F" w14:textId="3F76D135" w:rsidR="00720429" w:rsidRDefault="0088498F" w:rsidP="00720429">
      <w:pPr>
        <w:keepNext/>
        <w:widowControl w:val="0"/>
        <w:overflowPunct/>
        <w:jc w:val="center"/>
        <w:textAlignment w:val="auto"/>
      </w:pPr>
      <w:r>
        <w:rPr>
          <w:rFonts w:ascii="Times" w:eastAsia="SimSun" w:hAnsi="Times" w:cs="Times"/>
          <w:noProof/>
        </w:rPr>
        <w:drawing>
          <wp:inline distT="0" distB="0" distL="0" distR="0" wp14:anchorId="6ABD4F3F" wp14:editId="7C5E0F1D">
            <wp:extent cx="4204335" cy="2698115"/>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4335" cy="2698115"/>
                    </a:xfrm>
                    <a:prstGeom prst="rect">
                      <a:avLst/>
                    </a:prstGeom>
                    <a:noFill/>
                    <a:ln>
                      <a:noFill/>
                    </a:ln>
                  </pic:spPr>
                </pic:pic>
              </a:graphicData>
            </a:graphic>
          </wp:inline>
        </w:drawing>
      </w:r>
    </w:p>
    <w:p w14:paraId="0BCF700C" w14:textId="685A1512" w:rsidR="00720429" w:rsidRDefault="00720429" w:rsidP="00720429">
      <w:pPr>
        <w:pStyle w:val="Caption"/>
        <w:jc w:val="center"/>
      </w:pPr>
      <w:r>
        <w:t xml:space="preserve">Figure </w:t>
      </w:r>
      <w:r>
        <w:fldChar w:fldCharType="begin"/>
      </w:r>
      <w:r>
        <w:instrText xml:space="preserve"> SEQ Figure \* ARABIC </w:instrText>
      </w:r>
      <w:r>
        <w:fldChar w:fldCharType="separate"/>
      </w:r>
      <w:r w:rsidR="00A857B8">
        <w:rPr>
          <w:noProof/>
        </w:rPr>
        <w:t>1</w:t>
      </w:r>
      <w:r>
        <w:fldChar w:fldCharType="end"/>
      </w:r>
      <w:r>
        <w:t xml:space="preserve"> The</w:t>
      </w:r>
      <w:r>
        <w:rPr>
          <w:noProof/>
        </w:rPr>
        <w:t xml:space="preserve"> Demostration of Robot Jousting</w:t>
      </w:r>
    </w:p>
    <w:p w14:paraId="7B9617F3" w14:textId="22FAFAAF" w:rsidR="00720429" w:rsidRDefault="00720429" w:rsidP="00720429">
      <w:pPr>
        <w:widowControl w:val="0"/>
        <w:overflowPunct/>
        <w:jc w:val="left"/>
        <w:textAlignment w:val="auto"/>
        <w:rPr>
          <w:rFonts w:ascii="Times" w:eastAsia="SimSun" w:hAnsi="Times" w:cs="Times"/>
          <w:lang w:eastAsia="en-AU"/>
        </w:rPr>
      </w:pPr>
      <w:r>
        <w:rPr>
          <w:rFonts w:ascii="Times" w:eastAsia="SimSun" w:hAnsi="Times" w:cs="Times"/>
          <w:lang w:eastAsia="en-AU"/>
        </w:rPr>
        <w:t xml:space="preserve"> </w:t>
      </w:r>
    </w:p>
    <w:p w14:paraId="14B14337" w14:textId="77777777" w:rsidR="00720429" w:rsidRDefault="00720429" w:rsidP="00720429">
      <w:pPr>
        <w:pStyle w:val="ListParagraph1"/>
        <w:ind w:left="360"/>
      </w:pPr>
    </w:p>
    <w:p w14:paraId="3C3B83E1" w14:textId="77777777" w:rsidR="00985EBA" w:rsidRDefault="00985EBA"/>
    <w:p w14:paraId="523F305E" w14:textId="77777777" w:rsidR="00985EBA" w:rsidRDefault="00985EBA"/>
    <w:p w14:paraId="5D2F79FC" w14:textId="77777777" w:rsidR="00985EBA" w:rsidRDefault="00985EBA"/>
    <w:p w14:paraId="0167B1B6" w14:textId="57955EFA" w:rsidR="00985EBA" w:rsidRDefault="00985EBA">
      <w:pPr>
        <w:rPr>
          <w:rFonts w:ascii="Arial" w:hAnsi="Arial"/>
          <w:b/>
          <w:sz w:val="28"/>
        </w:rPr>
      </w:pPr>
    </w:p>
    <w:p w14:paraId="02193B95" w14:textId="18697B88" w:rsidR="00985EBA" w:rsidRDefault="00440E40">
      <w:pPr>
        <w:rPr>
          <w:rFonts w:ascii="Arial" w:hAnsi="Arial"/>
          <w:b/>
          <w:sz w:val="28"/>
        </w:rPr>
        <w:sectPr w:rsidR="00985EBA" w:rsidSect="00C3418E">
          <w:headerReference w:type="default" r:id="rId24"/>
          <w:footerReference w:type="default" r:id="rId25"/>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pPr>
      <w:r>
        <w:rPr>
          <w:rFonts w:ascii="Arial" w:hAnsi="Arial"/>
          <w:b/>
          <w:sz w:val="28"/>
        </w:rPr>
        <w:t xml:space="preserve"> </w:t>
      </w:r>
    </w:p>
    <w:p w14:paraId="1D0F79E8" w14:textId="77777777" w:rsidR="00F07F28" w:rsidRDefault="00F07F28" w:rsidP="00F07F28">
      <w:pPr>
        <w:pStyle w:val="ListParagraph1"/>
        <w:ind w:left="0"/>
        <w:rPr>
          <w:rFonts w:ascii="Arial" w:hAnsi="Arial"/>
          <w:b/>
          <w:sz w:val="28"/>
        </w:rPr>
      </w:pPr>
      <w:bookmarkStart w:id="42" w:name="_Toc480255373"/>
      <w:bookmarkStart w:id="43" w:name="_Toc480348014"/>
    </w:p>
    <w:p w14:paraId="75C46FC9" w14:textId="77777777" w:rsidR="00F07F28" w:rsidRDefault="00F07F28" w:rsidP="00F07F28">
      <w:pPr>
        <w:pStyle w:val="ListParagraph1"/>
        <w:ind w:left="0"/>
        <w:rPr>
          <w:rFonts w:ascii="Arial" w:hAnsi="Arial"/>
          <w:b/>
          <w:sz w:val="28"/>
        </w:rPr>
      </w:pPr>
    </w:p>
    <w:p w14:paraId="0C0173E9" w14:textId="77777777" w:rsidR="00F07F28" w:rsidRDefault="00F07F28" w:rsidP="00F07F28">
      <w:pPr>
        <w:pStyle w:val="ListParagraph1"/>
        <w:ind w:left="0"/>
        <w:rPr>
          <w:rFonts w:ascii="Arial" w:hAnsi="Arial"/>
          <w:b/>
          <w:sz w:val="28"/>
        </w:rPr>
      </w:pPr>
    </w:p>
    <w:p w14:paraId="2EC87382" w14:textId="77777777" w:rsidR="00F07F28" w:rsidRDefault="00F07F28" w:rsidP="00F07F28">
      <w:pPr>
        <w:pStyle w:val="ListParagraph1"/>
        <w:ind w:left="0"/>
        <w:rPr>
          <w:rFonts w:ascii="Arial" w:hAnsi="Arial"/>
          <w:b/>
          <w:sz w:val="28"/>
        </w:rPr>
      </w:pPr>
    </w:p>
    <w:p w14:paraId="5B040F1A" w14:textId="77777777" w:rsidR="00F07F28" w:rsidRDefault="00F07F28" w:rsidP="00F07F28">
      <w:pPr>
        <w:pStyle w:val="ListParagraph1"/>
        <w:ind w:left="0"/>
        <w:rPr>
          <w:rFonts w:ascii="Arial" w:hAnsi="Arial"/>
          <w:b/>
          <w:sz w:val="28"/>
        </w:rPr>
      </w:pPr>
    </w:p>
    <w:p w14:paraId="45C44039" w14:textId="77777777" w:rsidR="00F07F28" w:rsidRDefault="00F07F28" w:rsidP="00F07F28">
      <w:pPr>
        <w:pStyle w:val="ListParagraph1"/>
        <w:ind w:left="0"/>
        <w:rPr>
          <w:rFonts w:ascii="Arial" w:hAnsi="Arial"/>
          <w:b/>
          <w:sz w:val="28"/>
        </w:rPr>
      </w:pPr>
    </w:p>
    <w:p w14:paraId="14E09424" w14:textId="77777777" w:rsidR="00F07F28" w:rsidRDefault="00F07F28" w:rsidP="00F07F28">
      <w:pPr>
        <w:pStyle w:val="ListParagraph1"/>
        <w:ind w:left="0"/>
        <w:rPr>
          <w:rFonts w:ascii="Arial" w:hAnsi="Arial"/>
          <w:b/>
          <w:sz w:val="28"/>
        </w:rPr>
      </w:pPr>
    </w:p>
    <w:p w14:paraId="069FDCDB" w14:textId="77777777" w:rsidR="00F07F28" w:rsidRDefault="00F07F28" w:rsidP="00F07F28">
      <w:pPr>
        <w:pStyle w:val="ListParagraph1"/>
        <w:ind w:left="0"/>
        <w:rPr>
          <w:rFonts w:ascii="Arial" w:hAnsi="Arial"/>
          <w:b/>
          <w:sz w:val="28"/>
        </w:rPr>
      </w:pPr>
    </w:p>
    <w:p w14:paraId="3DE884BE" w14:textId="77777777" w:rsidR="00F07F28" w:rsidRDefault="00F07F28" w:rsidP="00F07F28">
      <w:pPr>
        <w:pStyle w:val="ListParagraph1"/>
        <w:ind w:left="0"/>
        <w:rPr>
          <w:rFonts w:ascii="Arial" w:hAnsi="Arial"/>
          <w:b/>
          <w:sz w:val="28"/>
        </w:rPr>
      </w:pPr>
    </w:p>
    <w:p w14:paraId="1C3935EE" w14:textId="77777777" w:rsidR="00F07F28" w:rsidRDefault="00F07F28" w:rsidP="00F07F28">
      <w:pPr>
        <w:pStyle w:val="ListParagraph1"/>
        <w:ind w:left="0"/>
        <w:rPr>
          <w:rFonts w:ascii="Arial" w:hAnsi="Arial"/>
          <w:b/>
          <w:sz w:val="28"/>
        </w:rPr>
      </w:pPr>
    </w:p>
    <w:p w14:paraId="59D6BB2F" w14:textId="77777777" w:rsidR="00F07F28" w:rsidRDefault="00F07F28" w:rsidP="00F07F28">
      <w:pPr>
        <w:pStyle w:val="ListParagraph1"/>
        <w:ind w:left="0"/>
        <w:rPr>
          <w:rFonts w:ascii="Arial" w:hAnsi="Arial"/>
          <w:b/>
          <w:sz w:val="28"/>
        </w:rPr>
      </w:pPr>
    </w:p>
    <w:p w14:paraId="1DD7DE1B" w14:textId="77777777" w:rsidR="00F07F28" w:rsidRDefault="00F07F28" w:rsidP="00F07F28">
      <w:pPr>
        <w:pStyle w:val="ListParagraph1"/>
        <w:ind w:left="0"/>
        <w:rPr>
          <w:rFonts w:ascii="Arial" w:hAnsi="Arial"/>
          <w:b/>
          <w:sz w:val="28"/>
        </w:rPr>
      </w:pPr>
    </w:p>
    <w:p w14:paraId="7D707817" w14:textId="77777777" w:rsidR="00F07F28" w:rsidRDefault="00F07F28" w:rsidP="00F07F28">
      <w:pPr>
        <w:pStyle w:val="ListParagraph1"/>
        <w:ind w:left="0"/>
        <w:rPr>
          <w:rFonts w:ascii="Arial" w:hAnsi="Arial"/>
          <w:b/>
          <w:sz w:val="28"/>
        </w:rPr>
      </w:pPr>
    </w:p>
    <w:p w14:paraId="5EBBF2BB" w14:textId="77777777" w:rsidR="00252A52" w:rsidRPr="00F07F28" w:rsidRDefault="00F07F28" w:rsidP="00F07F28">
      <w:pPr>
        <w:pStyle w:val="Heading1"/>
        <w:numPr>
          <w:ilvl w:val="0"/>
          <w:numId w:val="5"/>
        </w:numPr>
        <w:tabs>
          <w:tab w:val="left" w:pos="720"/>
        </w:tabs>
        <w:spacing w:after="60"/>
      </w:pPr>
      <w:bookmarkStart w:id="44" w:name="_Toc433783738"/>
      <w:r>
        <w:t>GETTING STARTED</w:t>
      </w:r>
      <w:r w:rsidR="00252A52" w:rsidRPr="00F07F28">
        <w:rPr>
          <w:rFonts w:ascii="Arial" w:hAnsi="Arial"/>
          <w:sz w:val="28"/>
        </w:rPr>
        <w:t>.......................................................</w:t>
      </w:r>
      <w:r>
        <w:rPr>
          <w:rFonts w:ascii="Arial" w:hAnsi="Arial"/>
          <w:sz w:val="28"/>
        </w:rPr>
        <w:t>.............</w:t>
      </w:r>
      <w:bookmarkEnd w:id="44"/>
    </w:p>
    <w:p w14:paraId="6B5BCAD2" w14:textId="77777777" w:rsidR="00252A52" w:rsidRDefault="00252A52">
      <w:pPr>
        <w:overflowPunct/>
        <w:autoSpaceDE/>
        <w:autoSpaceDN/>
        <w:adjustRightInd/>
        <w:spacing w:after="200" w:line="276" w:lineRule="auto"/>
        <w:jc w:val="left"/>
        <w:textAlignment w:val="auto"/>
        <w:rPr>
          <w:b/>
          <w:sz w:val="32"/>
          <w:szCs w:val="32"/>
        </w:rPr>
      </w:pPr>
    </w:p>
    <w:p w14:paraId="3B80C0CB" w14:textId="77777777" w:rsidR="00F07F28" w:rsidRDefault="00F07F28">
      <w:pPr>
        <w:overflowPunct/>
        <w:autoSpaceDE/>
        <w:autoSpaceDN/>
        <w:adjustRightInd/>
        <w:spacing w:after="200" w:line="276" w:lineRule="auto"/>
        <w:jc w:val="left"/>
        <w:textAlignment w:val="auto"/>
        <w:rPr>
          <w:b/>
          <w:sz w:val="32"/>
          <w:szCs w:val="32"/>
        </w:rPr>
      </w:pPr>
      <w:r>
        <w:br w:type="page"/>
      </w:r>
    </w:p>
    <w:p w14:paraId="5570F1CE" w14:textId="77777777" w:rsidR="00985EBA" w:rsidRDefault="00DE0B7F" w:rsidP="00E84F02">
      <w:pPr>
        <w:pStyle w:val="Heading1"/>
        <w:numPr>
          <w:ilvl w:val="0"/>
          <w:numId w:val="6"/>
        </w:numPr>
        <w:tabs>
          <w:tab w:val="left" w:pos="720"/>
        </w:tabs>
        <w:spacing w:after="60"/>
      </w:pPr>
      <w:bookmarkStart w:id="45" w:name="_Toc433783739"/>
      <w:r>
        <w:lastRenderedPageBreak/>
        <w:t>GETTING STARTED</w:t>
      </w:r>
      <w:bookmarkEnd w:id="42"/>
      <w:bookmarkEnd w:id="43"/>
      <w:bookmarkEnd w:id="45"/>
    </w:p>
    <w:p w14:paraId="68F93F4E" w14:textId="6C4D72A2" w:rsidR="00985EBA" w:rsidRDefault="00DE0B7F">
      <w:pPr>
        <w:rPr>
          <w:i/>
        </w:rPr>
      </w:pPr>
      <w:r>
        <w:rPr>
          <w:i/>
        </w:rPr>
        <w:t xml:space="preserve">The </w:t>
      </w:r>
      <w:r w:rsidR="00AD2420">
        <w:rPr>
          <w:i/>
        </w:rPr>
        <w:t>Jousting Robot</w:t>
      </w:r>
      <w:r>
        <w:rPr>
          <w:i/>
        </w:rPr>
        <w:t xml:space="preserve"> is powered on using an external </w:t>
      </w:r>
      <w:r w:rsidR="00AD2420">
        <w:rPr>
          <w:i/>
        </w:rPr>
        <w:t>battery</w:t>
      </w:r>
      <w:r w:rsidR="00016AEE">
        <w:rPr>
          <w:i/>
        </w:rPr>
        <w:t xml:space="preserve">, </w:t>
      </w:r>
      <w:r w:rsidR="005904D6">
        <w:rPr>
          <w:i/>
        </w:rPr>
        <w:t xml:space="preserve">12V </w:t>
      </w:r>
      <w:r w:rsidR="00016AEE" w:rsidRPr="00016AEE">
        <w:rPr>
          <w:i/>
        </w:rPr>
        <w:t>lithium ir</w:t>
      </w:r>
      <w:r w:rsidR="00016AEE">
        <w:rPr>
          <w:i/>
        </w:rPr>
        <w:t>on phosphate (LiFePO4) is using to provide all the power needed for motor control and control unit</w:t>
      </w:r>
      <w:r>
        <w:rPr>
          <w:i/>
        </w:rPr>
        <w:t xml:space="preserve">.  When powered up, the user is faced with a menu on the LCD and will navigate through the menu to work </w:t>
      </w:r>
      <w:r w:rsidR="00016AEE">
        <w:rPr>
          <w:i/>
        </w:rPr>
        <w:t>the jousting robot.</w:t>
      </w:r>
    </w:p>
    <w:p w14:paraId="09AED201" w14:textId="139593A2" w:rsidR="00985EBA" w:rsidRPr="00016AEE" w:rsidRDefault="00DE0B7F" w:rsidP="00016AEE">
      <w:pPr>
        <w:pStyle w:val="Heading2"/>
        <w:numPr>
          <w:ilvl w:val="1"/>
          <w:numId w:val="6"/>
        </w:numPr>
      </w:pPr>
      <w:bookmarkStart w:id="46" w:name="_Toc480255374"/>
      <w:bookmarkStart w:id="47" w:name="_Toc480348015"/>
      <w:bookmarkStart w:id="48" w:name="_Toc433783740"/>
      <w:r>
        <w:t>4.1</w:t>
      </w:r>
      <w:r>
        <w:tab/>
      </w:r>
      <w:bookmarkEnd w:id="46"/>
      <w:bookmarkEnd w:id="47"/>
      <w:r>
        <w:t>Setup</w:t>
      </w:r>
      <w:bookmarkEnd w:id="48"/>
    </w:p>
    <w:p w14:paraId="12BB1EBF" w14:textId="77777777" w:rsidR="00985EBA" w:rsidRDefault="00DE0B7F">
      <w:pPr>
        <w:pStyle w:val="Heading3"/>
        <w:ind w:firstLine="0"/>
      </w:pPr>
      <w:bookmarkStart w:id="49" w:name="_Toc433783741"/>
      <w:r>
        <w:t>4.1.1 Power:</w:t>
      </w:r>
      <w:bookmarkEnd w:id="49"/>
    </w:p>
    <w:p w14:paraId="2F974993" w14:textId="77777777" w:rsidR="00985EBA" w:rsidRDefault="00DE0B7F">
      <w:pPr>
        <w:ind w:left="1440"/>
      </w:pPr>
      <w:r>
        <w:t>The system is using a 9V battery; this power supply will provide power for all modules and all modes that system operating in.</w:t>
      </w:r>
    </w:p>
    <w:p w14:paraId="59EE4B1E" w14:textId="77777777" w:rsidR="00985EBA" w:rsidRDefault="00DE0B7F">
      <w:pPr>
        <w:pStyle w:val="Heading3"/>
        <w:ind w:firstLine="0"/>
      </w:pPr>
      <w:bookmarkStart w:id="50" w:name="_Toc433783742"/>
      <w:r>
        <w:t>4.1.2 Connection to computer:</w:t>
      </w:r>
      <w:bookmarkEnd w:id="50"/>
      <w:r>
        <w:t xml:space="preserve"> </w:t>
      </w:r>
    </w:p>
    <w:p w14:paraId="022EDD23" w14:textId="7F86FEE8" w:rsidR="00985EBA" w:rsidRPr="009F1A3C" w:rsidRDefault="009F1A3C" w:rsidP="009F1A3C">
      <w:pPr>
        <w:ind w:left="1440"/>
        <w:rPr>
          <w:lang w:val="en-AU"/>
        </w:rPr>
      </w:pPr>
      <w:r>
        <w:t xml:space="preserve">The Robot and the commander don't usually need connection to the computer unless it is under operation suggested by technician for developing issue or debugging </w:t>
      </w:r>
    </w:p>
    <w:p w14:paraId="5AE64169" w14:textId="1403EB1B" w:rsidR="00985EBA" w:rsidRDefault="00DE0B7F" w:rsidP="00E84F02">
      <w:pPr>
        <w:pStyle w:val="Heading2"/>
        <w:numPr>
          <w:ilvl w:val="1"/>
          <w:numId w:val="6"/>
        </w:numPr>
      </w:pPr>
      <w:bookmarkStart w:id="51" w:name="_Toc480255375"/>
      <w:bookmarkStart w:id="52" w:name="_Toc480348016"/>
      <w:bookmarkStart w:id="53" w:name="_Toc433783743"/>
      <w:r>
        <w:t>4.2</w:t>
      </w:r>
      <w:r>
        <w:tab/>
      </w:r>
      <w:r w:rsidR="004135DD">
        <w:t xml:space="preserve">User </w:t>
      </w:r>
      <w:r w:rsidR="009F1A3C">
        <w:t>Manual</w:t>
      </w:r>
      <w:r w:rsidR="004135DD">
        <w:t xml:space="preserve"> </w:t>
      </w:r>
      <w:r>
        <w:t>Menu</w:t>
      </w:r>
      <w:bookmarkEnd w:id="51"/>
      <w:bookmarkEnd w:id="52"/>
      <w:bookmarkEnd w:id="53"/>
    </w:p>
    <w:p w14:paraId="646C4677" w14:textId="06B4C3A5" w:rsidR="003014B4" w:rsidRDefault="003014B4" w:rsidP="003014B4">
      <w:pPr>
        <w:pStyle w:val="Heading3"/>
        <w:ind w:firstLine="0"/>
      </w:pPr>
      <w:bookmarkStart w:id="54" w:name="_Toc433783744"/>
      <w:r>
        <w:t>4.2.1 Welcome Message</w:t>
      </w:r>
      <w:bookmarkEnd w:id="54"/>
    </w:p>
    <w:p w14:paraId="28D8229E" w14:textId="0795806A" w:rsidR="003014B4" w:rsidRPr="003014B4" w:rsidRDefault="003014B4" w:rsidP="003014B4">
      <w:pPr>
        <w:ind w:left="720"/>
      </w:pPr>
      <w:r>
        <w:rPr>
          <w:noProof/>
        </w:rPr>
        <w:drawing>
          <wp:inline distT="0" distB="0" distL="0" distR="0" wp14:anchorId="46E60A6F" wp14:editId="03DA6DDD">
            <wp:extent cx="2064190" cy="838075"/>
            <wp:effectExtent l="0" t="0" r="0" b="635"/>
            <wp:docPr id="35" name="Picture 35" descr="../../C37A8A6D-CF82-49EC-B573-829C9BC761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7A8A6D-CF82-49EC-B573-829C9BC761A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496" t="42489" r="34258" b="28667"/>
                    <a:stretch/>
                  </pic:blipFill>
                  <pic:spPr bwMode="auto">
                    <a:xfrm rot="10800000">
                      <a:off x="0" y="0"/>
                      <a:ext cx="2072594" cy="841487"/>
                    </a:xfrm>
                    <a:prstGeom prst="rect">
                      <a:avLst/>
                    </a:prstGeom>
                    <a:noFill/>
                    <a:ln>
                      <a:noFill/>
                    </a:ln>
                    <a:extLst>
                      <a:ext uri="{53640926-AAD7-44D8-BBD7-CCE9431645EC}">
                        <a14:shadowObscured xmlns:a14="http://schemas.microsoft.com/office/drawing/2010/main"/>
                      </a:ext>
                    </a:extLst>
                  </pic:spPr>
                </pic:pic>
              </a:graphicData>
            </a:graphic>
          </wp:inline>
        </w:drawing>
      </w:r>
    </w:p>
    <w:p w14:paraId="754E7451" w14:textId="4F1DE39C" w:rsidR="00985EBA" w:rsidRDefault="00CE4ECA" w:rsidP="009B2624">
      <w:pPr>
        <w:pStyle w:val="Heading3"/>
        <w:ind w:firstLine="0"/>
      </w:pPr>
      <w:bookmarkStart w:id="55" w:name="_Toc433783745"/>
      <w:r>
        <w:t>4.2.1</w:t>
      </w:r>
      <w:r w:rsidR="00DE0B7F">
        <w:t xml:space="preserve"> </w:t>
      </w:r>
      <w:r w:rsidR="009F1A3C">
        <w:t>Set Maximum Speed</w:t>
      </w:r>
      <w:bookmarkStart w:id="56" w:name="_Toc480255376"/>
      <w:bookmarkStart w:id="57" w:name="_Toc480348017"/>
      <w:bookmarkEnd w:id="55"/>
    </w:p>
    <w:p w14:paraId="06DBDBFF" w14:textId="36D8FD84" w:rsidR="003014B4" w:rsidRPr="003014B4" w:rsidRDefault="003014B4" w:rsidP="003014B4">
      <w:r>
        <w:tab/>
      </w:r>
      <w:r>
        <w:rPr>
          <w:noProof/>
        </w:rPr>
        <w:drawing>
          <wp:inline distT="0" distB="0" distL="0" distR="0" wp14:anchorId="45089C18" wp14:editId="4A3950B7">
            <wp:extent cx="775705" cy="2110832"/>
            <wp:effectExtent l="0" t="7302" r="4762" b="4763"/>
            <wp:docPr id="36" name="Picture 36" descr="../../thumb_IMG_4919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_IMG_4919_1024.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59852" t="20611" r="21545" b="41435"/>
                    <a:stretch/>
                  </pic:blipFill>
                  <pic:spPr bwMode="auto">
                    <a:xfrm rot="5400000">
                      <a:off x="0" y="0"/>
                      <a:ext cx="782534" cy="2129416"/>
                    </a:xfrm>
                    <a:prstGeom prst="rect">
                      <a:avLst/>
                    </a:prstGeom>
                    <a:noFill/>
                    <a:ln>
                      <a:noFill/>
                    </a:ln>
                    <a:extLst>
                      <a:ext uri="{53640926-AAD7-44D8-BBD7-CCE9431645EC}">
                        <a14:shadowObscured xmlns:a14="http://schemas.microsoft.com/office/drawing/2010/main"/>
                      </a:ext>
                    </a:extLst>
                  </pic:spPr>
                </pic:pic>
              </a:graphicData>
            </a:graphic>
          </wp:inline>
        </w:drawing>
      </w:r>
    </w:p>
    <w:p w14:paraId="79A226C5" w14:textId="7B61A878" w:rsidR="004E3AC1" w:rsidRDefault="004135DD" w:rsidP="009B2624">
      <w:pPr>
        <w:pStyle w:val="Heading2"/>
      </w:pPr>
      <w:bookmarkStart w:id="58" w:name="_Toc480255377"/>
      <w:bookmarkStart w:id="59" w:name="_Toc480348018"/>
      <w:bookmarkStart w:id="60" w:name="_Toc433783746"/>
      <w:bookmarkEnd w:id="56"/>
      <w:bookmarkEnd w:id="57"/>
      <w:r>
        <w:t xml:space="preserve">4.3 </w:t>
      </w:r>
      <w:r w:rsidR="009F1A3C">
        <w:t xml:space="preserve">   </w:t>
      </w:r>
      <w:r>
        <w:t xml:space="preserve">User </w:t>
      </w:r>
      <w:r w:rsidR="009F1A3C">
        <w:t>Assist</w:t>
      </w:r>
      <w:r>
        <w:t xml:space="preserve"> Menu</w:t>
      </w:r>
      <w:bookmarkEnd w:id="60"/>
    </w:p>
    <w:p w14:paraId="05A03744" w14:textId="5D7E11E9" w:rsidR="003014B4" w:rsidRPr="003014B4" w:rsidRDefault="003014B4" w:rsidP="003014B4">
      <w:r>
        <w:tab/>
      </w:r>
      <w:r w:rsidR="009E4FE8">
        <w:rPr>
          <w:noProof/>
        </w:rPr>
        <w:drawing>
          <wp:inline distT="0" distB="0" distL="0" distR="0" wp14:anchorId="496C3CC1" wp14:editId="272C543B">
            <wp:extent cx="764314" cy="2160725"/>
            <wp:effectExtent l="0" t="12382" r="11112" b="11113"/>
            <wp:docPr id="21" name="Picture 21" descr="../../thumb_IMG_4928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umb_IMG_4928_1024.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45824" t="14259" r="33811" b="42578"/>
                    <a:stretch/>
                  </pic:blipFill>
                  <pic:spPr bwMode="auto">
                    <a:xfrm rot="5400000">
                      <a:off x="0" y="0"/>
                      <a:ext cx="772282" cy="2183251"/>
                    </a:xfrm>
                    <a:prstGeom prst="rect">
                      <a:avLst/>
                    </a:prstGeom>
                    <a:noFill/>
                    <a:ln>
                      <a:noFill/>
                    </a:ln>
                    <a:extLst>
                      <a:ext uri="{53640926-AAD7-44D8-BBD7-CCE9431645EC}">
                        <a14:shadowObscured xmlns:a14="http://schemas.microsoft.com/office/drawing/2010/main"/>
                      </a:ext>
                    </a:extLst>
                  </pic:spPr>
                </pic:pic>
              </a:graphicData>
            </a:graphic>
          </wp:inline>
        </w:drawing>
      </w:r>
    </w:p>
    <w:p w14:paraId="19CBFE87" w14:textId="5C369AA7" w:rsidR="009F1A3C" w:rsidRDefault="009B2624" w:rsidP="009B2624">
      <w:pPr>
        <w:pStyle w:val="Heading2"/>
      </w:pPr>
      <w:bookmarkStart w:id="61" w:name="_Toc433783747"/>
      <w:r>
        <w:t>4.4    Full Auto Menu</w:t>
      </w:r>
      <w:bookmarkEnd w:id="61"/>
      <w:r>
        <w:tab/>
      </w:r>
    </w:p>
    <w:p w14:paraId="0A5621AB" w14:textId="31D76539" w:rsidR="003014B4" w:rsidRPr="003014B4" w:rsidRDefault="009E4FE8" w:rsidP="003014B4">
      <w:r>
        <w:tab/>
      </w:r>
      <w:r w:rsidRPr="009E4FE8">
        <w:drawing>
          <wp:inline distT="0" distB="0" distL="0" distR="0" wp14:anchorId="2F5305D0" wp14:editId="71567168">
            <wp:extent cx="2190938" cy="717027"/>
            <wp:effectExtent l="0" t="0" r="0" b="0"/>
            <wp:docPr id="20" name="Picture 20" descr="../../thumb_IMG_4929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_IMG_4929_1024.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44078" t="51855" r="13531" b="29648"/>
                    <a:stretch/>
                  </pic:blipFill>
                  <pic:spPr bwMode="auto">
                    <a:xfrm>
                      <a:off x="0" y="0"/>
                      <a:ext cx="2204758" cy="721550"/>
                    </a:xfrm>
                    <a:prstGeom prst="rect">
                      <a:avLst/>
                    </a:prstGeom>
                    <a:noFill/>
                    <a:ln>
                      <a:noFill/>
                    </a:ln>
                    <a:extLst>
                      <a:ext uri="{53640926-AAD7-44D8-BBD7-CCE9431645EC}">
                        <a14:shadowObscured xmlns:a14="http://schemas.microsoft.com/office/drawing/2010/main"/>
                      </a:ext>
                    </a:extLst>
                  </pic:spPr>
                </pic:pic>
              </a:graphicData>
            </a:graphic>
          </wp:inline>
        </w:drawing>
      </w:r>
    </w:p>
    <w:p w14:paraId="1B3D08D7" w14:textId="3709507D" w:rsidR="009F1A3C" w:rsidRPr="009F1A3C" w:rsidRDefault="00DE0B7F" w:rsidP="009F1A3C">
      <w:pPr>
        <w:pStyle w:val="Heading2"/>
      </w:pPr>
      <w:bookmarkStart w:id="62" w:name="_Toc433783748"/>
      <w:r>
        <w:lastRenderedPageBreak/>
        <w:t>4.</w:t>
      </w:r>
      <w:bookmarkEnd w:id="58"/>
      <w:bookmarkEnd w:id="59"/>
      <w:r w:rsidR="009B2624">
        <w:t>5</w:t>
      </w:r>
      <w:r>
        <w:tab/>
        <w:t>Factory Mode Menu</w:t>
      </w:r>
      <w:bookmarkEnd w:id="62"/>
    </w:p>
    <w:p w14:paraId="356CD88E" w14:textId="58BB937F" w:rsidR="009B2624" w:rsidRDefault="00DE0B7F" w:rsidP="001123C0">
      <w:pPr>
        <w:ind w:left="720"/>
      </w:pPr>
      <w:r>
        <w:t>F</w:t>
      </w:r>
      <w:r w:rsidR="009B2624">
        <w:t xml:space="preserve">actory Mode </w:t>
      </w:r>
      <w:r>
        <w:t xml:space="preserve">is for technicians or programmers wishing to further implement </w:t>
      </w:r>
      <w:r w:rsidR="009B2624">
        <w:t>Jousting Robot</w:t>
      </w:r>
      <w:r>
        <w:t>. If there are any issue regarding using factory mode, please contact technical support.</w:t>
      </w:r>
    </w:p>
    <w:p w14:paraId="2BBC8845" w14:textId="49AAAB3B" w:rsidR="009B2624" w:rsidRDefault="009B2624" w:rsidP="004C5530">
      <w:pPr>
        <w:pStyle w:val="Heading3"/>
        <w:ind w:firstLine="0"/>
      </w:pPr>
      <w:bookmarkStart w:id="63" w:name="_Toc433783749"/>
      <w:r>
        <w:t>4.5.1</w:t>
      </w:r>
      <w:r w:rsidR="00BD608D">
        <w:t xml:space="preserve"> Max Speed</w:t>
      </w:r>
      <w:bookmarkEnd w:id="63"/>
    </w:p>
    <w:p w14:paraId="1C4995B9" w14:textId="766DF52B" w:rsidR="00A24E4A" w:rsidRDefault="00A24E4A">
      <w:pPr>
        <w:ind w:left="720"/>
      </w:pPr>
      <w:r>
        <w:rPr>
          <w:noProof/>
        </w:rPr>
        <w:drawing>
          <wp:inline distT="0" distB="0" distL="0" distR="0" wp14:anchorId="305419D4" wp14:editId="27B1B0FD">
            <wp:extent cx="1964602" cy="641265"/>
            <wp:effectExtent l="0" t="0" r="0" b="0"/>
            <wp:docPr id="22" name="Picture 22" descr="../../IMG_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492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235" t="48102" r="5275" b="29475"/>
                    <a:stretch/>
                  </pic:blipFill>
                  <pic:spPr bwMode="auto">
                    <a:xfrm>
                      <a:off x="0" y="0"/>
                      <a:ext cx="1982656" cy="647158"/>
                    </a:xfrm>
                    <a:prstGeom prst="rect">
                      <a:avLst/>
                    </a:prstGeom>
                    <a:noFill/>
                    <a:ln>
                      <a:noFill/>
                    </a:ln>
                    <a:extLst>
                      <a:ext uri="{53640926-AAD7-44D8-BBD7-CCE9431645EC}">
                        <a14:shadowObscured xmlns:a14="http://schemas.microsoft.com/office/drawing/2010/main"/>
                      </a:ext>
                    </a:extLst>
                  </pic:spPr>
                </pic:pic>
              </a:graphicData>
            </a:graphic>
          </wp:inline>
        </w:drawing>
      </w:r>
    </w:p>
    <w:p w14:paraId="7AC479E2" w14:textId="3377DEF6" w:rsidR="009B2624" w:rsidRDefault="009B2624" w:rsidP="004C5530">
      <w:pPr>
        <w:pStyle w:val="Heading3"/>
        <w:ind w:firstLine="0"/>
      </w:pPr>
      <w:bookmarkStart w:id="64" w:name="_Toc433783750"/>
      <w:r>
        <w:t>4.5.2</w:t>
      </w:r>
      <w:r w:rsidR="00BD608D">
        <w:t xml:space="preserve"> PID Gain</w:t>
      </w:r>
      <w:bookmarkEnd w:id="64"/>
    </w:p>
    <w:p w14:paraId="7924654A" w14:textId="7C3FC9D1" w:rsidR="00AE33D5" w:rsidRDefault="00AE33D5">
      <w:pPr>
        <w:ind w:left="720"/>
      </w:pPr>
      <w:r>
        <w:rPr>
          <w:noProof/>
        </w:rPr>
        <w:drawing>
          <wp:inline distT="0" distB="0" distL="0" distR="0" wp14:anchorId="7F31995F" wp14:editId="5DF27AAD">
            <wp:extent cx="1982709" cy="627119"/>
            <wp:effectExtent l="0" t="0" r="0" b="8255"/>
            <wp:docPr id="25" name="Picture 25" descr="../../thumb_IMG_4922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umb_IMG_4922_1024.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293" t="45749" r="6969" b="34119"/>
                    <a:stretch/>
                  </pic:blipFill>
                  <pic:spPr bwMode="auto">
                    <a:xfrm>
                      <a:off x="0" y="0"/>
                      <a:ext cx="2015862" cy="637605"/>
                    </a:xfrm>
                    <a:prstGeom prst="rect">
                      <a:avLst/>
                    </a:prstGeom>
                    <a:noFill/>
                    <a:ln>
                      <a:noFill/>
                    </a:ln>
                    <a:extLst>
                      <a:ext uri="{53640926-AAD7-44D8-BBD7-CCE9431645EC}">
                        <a14:shadowObscured xmlns:a14="http://schemas.microsoft.com/office/drawing/2010/main"/>
                      </a:ext>
                    </a:extLst>
                  </pic:spPr>
                </pic:pic>
              </a:graphicData>
            </a:graphic>
          </wp:inline>
        </w:drawing>
      </w:r>
    </w:p>
    <w:p w14:paraId="044ECAC9" w14:textId="59F2823C" w:rsidR="00AE33D5" w:rsidRDefault="009B2624" w:rsidP="004C5530">
      <w:pPr>
        <w:pStyle w:val="Heading3"/>
        <w:ind w:firstLine="0"/>
      </w:pPr>
      <w:bookmarkStart w:id="65" w:name="_Toc433783751"/>
      <w:r>
        <w:t>4.5.3</w:t>
      </w:r>
      <w:r w:rsidR="00BD608D">
        <w:t xml:space="preserve"> Time </w:t>
      </w:r>
      <w:r w:rsidR="004C5530">
        <w:t>Horizon</w:t>
      </w:r>
      <w:bookmarkEnd w:id="65"/>
    </w:p>
    <w:p w14:paraId="264CA44C" w14:textId="7D4EDFE5" w:rsidR="009B2624" w:rsidRDefault="00AE33D5">
      <w:pPr>
        <w:ind w:left="720"/>
      </w:pPr>
      <w:r>
        <w:rPr>
          <w:noProof/>
        </w:rPr>
        <w:drawing>
          <wp:inline distT="0" distB="0" distL="0" distR="0" wp14:anchorId="7BDC8693" wp14:editId="27D5DAD5">
            <wp:extent cx="2000816" cy="683205"/>
            <wp:effectExtent l="0" t="0" r="6350" b="3175"/>
            <wp:docPr id="26" name="Picture 26" descr="../../thumb_IMG_4923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_IMG_4923_1024.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76" t="48596" r="8797" b="28628"/>
                    <a:stretch/>
                  </pic:blipFill>
                  <pic:spPr bwMode="auto">
                    <a:xfrm>
                      <a:off x="0" y="0"/>
                      <a:ext cx="2016468" cy="688550"/>
                    </a:xfrm>
                    <a:prstGeom prst="rect">
                      <a:avLst/>
                    </a:prstGeom>
                    <a:noFill/>
                    <a:ln>
                      <a:noFill/>
                    </a:ln>
                    <a:extLst>
                      <a:ext uri="{53640926-AAD7-44D8-BBD7-CCE9431645EC}">
                        <a14:shadowObscured xmlns:a14="http://schemas.microsoft.com/office/drawing/2010/main"/>
                      </a:ext>
                    </a:extLst>
                  </pic:spPr>
                </pic:pic>
              </a:graphicData>
            </a:graphic>
          </wp:inline>
        </w:drawing>
      </w:r>
    </w:p>
    <w:p w14:paraId="0D3E3158" w14:textId="477B2EA2" w:rsidR="009B2624" w:rsidRDefault="009B2624" w:rsidP="004C5530">
      <w:pPr>
        <w:pStyle w:val="Heading3"/>
        <w:ind w:firstLine="0"/>
      </w:pPr>
      <w:bookmarkStart w:id="66" w:name="_Toc433783752"/>
      <w:r>
        <w:t>4.5.4</w:t>
      </w:r>
      <w:r w:rsidR="004C5530">
        <w:t xml:space="preserve"> IR sample per estimate</w:t>
      </w:r>
      <w:bookmarkEnd w:id="66"/>
    </w:p>
    <w:p w14:paraId="19BBA816" w14:textId="320B37A8" w:rsidR="00AE33D5" w:rsidRDefault="00BD608D">
      <w:pPr>
        <w:ind w:left="720"/>
      </w:pPr>
      <w:r>
        <w:rPr>
          <w:noProof/>
        </w:rPr>
        <w:drawing>
          <wp:inline distT="0" distB="0" distL="0" distR="0" wp14:anchorId="33EA42FA" wp14:editId="203CE0F1">
            <wp:extent cx="2009869" cy="661312"/>
            <wp:effectExtent l="0" t="0" r="0" b="0"/>
            <wp:docPr id="27" name="Picture 27" descr="../../thumb_IMG_4924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umb_IMG_4924_1024.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243" t="46359" r="10475" b="32899"/>
                    <a:stretch/>
                  </pic:blipFill>
                  <pic:spPr bwMode="auto">
                    <a:xfrm>
                      <a:off x="0" y="0"/>
                      <a:ext cx="2035616" cy="669784"/>
                    </a:xfrm>
                    <a:prstGeom prst="rect">
                      <a:avLst/>
                    </a:prstGeom>
                    <a:noFill/>
                    <a:ln>
                      <a:noFill/>
                    </a:ln>
                    <a:extLst>
                      <a:ext uri="{53640926-AAD7-44D8-BBD7-CCE9431645EC}">
                        <a14:shadowObscured xmlns:a14="http://schemas.microsoft.com/office/drawing/2010/main"/>
                      </a:ext>
                    </a:extLst>
                  </pic:spPr>
                </pic:pic>
              </a:graphicData>
            </a:graphic>
          </wp:inline>
        </w:drawing>
      </w:r>
    </w:p>
    <w:p w14:paraId="2A3BB6F5" w14:textId="5BB8D9D6" w:rsidR="009B2624" w:rsidRDefault="009B2624" w:rsidP="004C5530">
      <w:pPr>
        <w:pStyle w:val="Heading3"/>
        <w:ind w:firstLine="0"/>
      </w:pPr>
      <w:bookmarkStart w:id="67" w:name="_Toc433783753"/>
      <w:r>
        <w:t>4.5.5</w:t>
      </w:r>
      <w:r w:rsidR="004C5530">
        <w:t xml:space="preserve"> IR sample rate</w:t>
      </w:r>
      <w:bookmarkEnd w:id="67"/>
    </w:p>
    <w:p w14:paraId="0F581A99" w14:textId="4429AA85" w:rsidR="00BD608D" w:rsidRDefault="00BD608D">
      <w:pPr>
        <w:ind w:left="720"/>
      </w:pPr>
      <w:r>
        <w:rPr>
          <w:noProof/>
        </w:rPr>
        <w:drawing>
          <wp:inline distT="0" distB="0" distL="0" distR="0" wp14:anchorId="4083DE42" wp14:editId="1E65B8B8">
            <wp:extent cx="2046083" cy="738486"/>
            <wp:effectExtent l="0" t="0" r="0" b="0"/>
            <wp:docPr id="28" name="Picture 28" descr="../../thumb_IMG_4925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umb_IMG_4925_1024.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43006" t="46765" r="10928" b="31067"/>
                    <a:stretch/>
                  </pic:blipFill>
                  <pic:spPr bwMode="auto">
                    <a:xfrm>
                      <a:off x="0" y="0"/>
                      <a:ext cx="2062064" cy="744254"/>
                    </a:xfrm>
                    <a:prstGeom prst="rect">
                      <a:avLst/>
                    </a:prstGeom>
                    <a:noFill/>
                    <a:ln>
                      <a:noFill/>
                    </a:ln>
                    <a:extLst>
                      <a:ext uri="{53640926-AAD7-44D8-BBD7-CCE9431645EC}">
                        <a14:shadowObscured xmlns:a14="http://schemas.microsoft.com/office/drawing/2010/main"/>
                      </a:ext>
                    </a:extLst>
                  </pic:spPr>
                </pic:pic>
              </a:graphicData>
            </a:graphic>
          </wp:inline>
        </w:drawing>
      </w:r>
    </w:p>
    <w:p w14:paraId="4F2C0538" w14:textId="5D89D08A" w:rsidR="00AE33D5" w:rsidRDefault="00BD608D" w:rsidP="004C5530">
      <w:pPr>
        <w:pStyle w:val="Heading3"/>
        <w:ind w:firstLine="0"/>
      </w:pPr>
      <w:bookmarkStart w:id="68" w:name="_Toc433783754"/>
      <w:r>
        <w:t>4.5.6</w:t>
      </w:r>
      <w:r w:rsidR="004C5530">
        <w:t xml:space="preserve"> Show Raw Data</w:t>
      </w:r>
      <w:bookmarkEnd w:id="68"/>
    </w:p>
    <w:p w14:paraId="332096E9" w14:textId="286B4C07" w:rsidR="00BD608D" w:rsidRDefault="00BD608D">
      <w:pPr>
        <w:ind w:left="720"/>
      </w:pPr>
      <w:r>
        <w:rPr>
          <w:noProof/>
        </w:rPr>
        <w:drawing>
          <wp:inline distT="0" distB="0" distL="0" distR="0" wp14:anchorId="7428EBA7" wp14:editId="2EBF55E4">
            <wp:extent cx="2027976" cy="660113"/>
            <wp:effectExtent l="0" t="0" r="4445" b="635"/>
            <wp:docPr id="29" name="Picture 29" descr="../../thumb_IMG_4926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_IMG_4926_1024.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44682" t="51239" r="9867" b="29036"/>
                    <a:stretch/>
                  </pic:blipFill>
                  <pic:spPr bwMode="auto">
                    <a:xfrm>
                      <a:off x="0" y="0"/>
                      <a:ext cx="2051595" cy="667801"/>
                    </a:xfrm>
                    <a:prstGeom prst="rect">
                      <a:avLst/>
                    </a:prstGeom>
                    <a:noFill/>
                    <a:ln>
                      <a:noFill/>
                    </a:ln>
                    <a:extLst>
                      <a:ext uri="{53640926-AAD7-44D8-BBD7-CCE9431645EC}">
                        <a14:shadowObscured xmlns:a14="http://schemas.microsoft.com/office/drawing/2010/main"/>
                      </a:ext>
                    </a:extLst>
                  </pic:spPr>
                </pic:pic>
              </a:graphicData>
            </a:graphic>
          </wp:inline>
        </w:drawing>
      </w:r>
    </w:p>
    <w:p w14:paraId="137DBBF0" w14:textId="0B122A42" w:rsidR="00BD608D" w:rsidRDefault="00BD608D" w:rsidP="004C5530">
      <w:pPr>
        <w:pStyle w:val="Heading3"/>
        <w:ind w:firstLine="0"/>
      </w:pPr>
      <w:bookmarkStart w:id="69" w:name="_Toc433783755"/>
      <w:r>
        <w:t>4.5.7</w:t>
      </w:r>
      <w:r w:rsidR="004C5530">
        <w:t xml:space="preserve"> Average Data</w:t>
      </w:r>
      <w:bookmarkEnd w:id="69"/>
    </w:p>
    <w:p w14:paraId="640A6371" w14:textId="4A4E1D33" w:rsidR="00BD608D" w:rsidRDefault="00BD608D">
      <w:pPr>
        <w:ind w:left="720"/>
      </w:pPr>
      <w:r>
        <w:rPr>
          <w:noProof/>
        </w:rPr>
        <w:drawing>
          <wp:anchor distT="0" distB="0" distL="114300" distR="114300" simplePos="0" relativeHeight="251768832" behindDoc="1" locked="0" layoutInCell="1" allowOverlap="1" wp14:anchorId="7F165379" wp14:editId="5C36B313">
            <wp:simplePos x="0" y="0"/>
            <wp:positionH relativeFrom="column">
              <wp:posOffset>461727</wp:posOffset>
            </wp:positionH>
            <wp:positionV relativeFrom="paragraph">
              <wp:posOffset>2835</wp:posOffset>
            </wp:positionV>
            <wp:extent cx="2046083" cy="732361"/>
            <wp:effectExtent l="0" t="0" r="11430" b="4445"/>
            <wp:wrapNone/>
            <wp:docPr id="32" name="Picture 32" descr="../../thumb_IMG_4927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mb_IMG_4927_1024.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4073" t="51646" r="14591" b="28628"/>
                    <a:stretch/>
                  </pic:blipFill>
                  <pic:spPr bwMode="auto">
                    <a:xfrm>
                      <a:off x="0" y="0"/>
                      <a:ext cx="2062462" cy="73822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F0E07" w14:textId="77777777" w:rsidR="009B2624" w:rsidRDefault="009B2624">
      <w:pPr>
        <w:ind w:left="720"/>
        <w:rPr>
          <w:lang w:eastAsia="zh-CN"/>
        </w:rPr>
      </w:pPr>
    </w:p>
    <w:p w14:paraId="232989AD" w14:textId="77777777" w:rsidR="00351242" w:rsidRDefault="00351242"/>
    <w:p w14:paraId="30D6B07F" w14:textId="7F1FE021" w:rsidR="00351242" w:rsidRDefault="00351242" w:rsidP="008F3921">
      <w:pPr>
        <w:pStyle w:val="Heading2"/>
      </w:pPr>
      <w:bookmarkStart w:id="70" w:name="_Toc433783756"/>
      <w:r>
        <w:lastRenderedPageBreak/>
        <w:t>4.6 Motor On/Off Menu</w:t>
      </w:r>
      <w:bookmarkEnd w:id="70"/>
    </w:p>
    <w:p w14:paraId="5BD46B29" w14:textId="109EAE23" w:rsidR="00351242" w:rsidRDefault="00351242" w:rsidP="008F3921">
      <w:pPr>
        <w:pStyle w:val="Heading3"/>
      </w:pPr>
      <w:r>
        <w:tab/>
      </w:r>
      <w:bookmarkStart w:id="71" w:name="_Toc433783757"/>
      <w:r>
        <w:t>4.6.1 Motor On</w:t>
      </w:r>
      <w:bookmarkEnd w:id="71"/>
    </w:p>
    <w:p w14:paraId="2050F172" w14:textId="22F28D3E" w:rsidR="00351242" w:rsidRDefault="00351242">
      <w:r>
        <w:tab/>
      </w:r>
      <w:r>
        <w:rPr>
          <w:noProof/>
        </w:rPr>
        <w:drawing>
          <wp:inline distT="0" distB="0" distL="0" distR="0" wp14:anchorId="75A819B1" wp14:editId="0509406D">
            <wp:extent cx="2579666" cy="877797"/>
            <wp:effectExtent l="0" t="0" r="11430" b="11430"/>
            <wp:docPr id="38" name="Picture 38" descr="../../IMG_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493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448" t="51981" r="21016" b="28255"/>
                    <a:stretch/>
                  </pic:blipFill>
                  <pic:spPr bwMode="auto">
                    <a:xfrm>
                      <a:off x="0" y="0"/>
                      <a:ext cx="2580315" cy="878018"/>
                    </a:xfrm>
                    <a:prstGeom prst="rect">
                      <a:avLst/>
                    </a:prstGeom>
                    <a:noFill/>
                    <a:ln>
                      <a:noFill/>
                    </a:ln>
                    <a:extLst>
                      <a:ext uri="{53640926-AAD7-44D8-BBD7-CCE9431645EC}">
                        <a14:shadowObscured xmlns:a14="http://schemas.microsoft.com/office/drawing/2010/main"/>
                      </a:ext>
                    </a:extLst>
                  </pic:spPr>
                </pic:pic>
              </a:graphicData>
            </a:graphic>
          </wp:inline>
        </w:drawing>
      </w:r>
    </w:p>
    <w:p w14:paraId="21B6B8C6" w14:textId="09BC8542" w:rsidR="00351242" w:rsidRDefault="00351242" w:rsidP="008F3921">
      <w:pPr>
        <w:pStyle w:val="Heading3"/>
      </w:pPr>
      <w:r>
        <w:tab/>
      </w:r>
      <w:bookmarkStart w:id="72" w:name="_Toc433783758"/>
      <w:r>
        <w:t>4.6.2 Motor Running</w:t>
      </w:r>
      <w:bookmarkEnd w:id="72"/>
      <w:r>
        <w:t xml:space="preserve"> </w:t>
      </w:r>
    </w:p>
    <w:p w14:paraId="548656D5" w14:textId="2CBC1B91" w:rsidR="00351242" w:rsidRDefault="00351242">
      <w:r>
        <w:tab/>
      </w:r>
      <w:r>
        <w:rPr>
          <w:noProof/>
        </w:rPr>
        <w:drawing>
          <wp:inline distT="0" distB="0" distL="0" distR="0" wp14:anchorId="208BAD97" wp14:editId="0DB54637">
            <wp:extent cx="2589291" cy="932507"/>
            <wp:effectExtent l="0" t="0" r="1905" b="7620"/>
            <wp:docPr id="40" name="Picture 40" descr="../../IMG_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4933.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291" t="52383" r="21004" b="26618"/>
                    <a:stretch/>
                  </pic:blipFill>
                  <pic:spPr bwMode="auto">
                    <a:xfrm>
                      <a:off x="0" y="0"/>
                      <a:ext cx="2590282" cy="932864"/>
                    </a:xfrm>
                    <a:prstGeom prst="rect">
                      <a:avLst/>
                    </a:prstGeom>
                    <a:noFill/>
                    <a:ln>
                      <a:noFill/>
                    </a:ln>
                    <a:extLst>
                      <a:ext uri="{53640926-AAD7-44D8-BBD7-CCE9431645EC}">
                        <a14:shadowObscured xmlns:a14="http://schemas.microsoft.com/office/drawing/2010/main"/>
                      </a:ext>
                    </a:extLst>
                  </pic:spPr>
                </pic:pic>
              </a:graphicData>
            </a:graphic>
          </wp:inline>
        </w:drawing>
      </w:r>
    </w:p>
    <w:p w14:paraId="04E642D6" w14:textId="6C9E2348" w:rsidR="00351242" w:rsidRDefault="00351242" w:rsidP="008F3921">
      <w:pPr>
        <w:pStyle w:val="Heading3"/>
      </w:pPr>
      <w:r>
        <w:tab/>
      </w:r>
      <w:bookmarkStart w:id="73" w:name="_Toc433783759"/>
      <w:r>
        <w:t>4.6.3 Motor Off</w:t>
      </w:r>
      <w:bookmarkEnd w:id="73"/>
    </w:p>
    <w:p w14:paraId="53CDB5AE" w14:textId="058DC34C" w:rsidR="00351242" w:rsidRDefault="00351242">
      <w:r>
        <w:tab/>
      </w:r>
      <w:r>
        <w:rPr>
          <w:noProof/>
        </w:rPr>
        <w:drawing>
          <wp:inline distT="0" distB="0" distL="0" distR="0" wp14:anchorId="4DEADEC3" wp14:editId="433EA95F">
            <wp:extent cx="2589291" cy="914400"/>
            <wp:effectExtent l="0" t="0" r="1905" b="0"/>
            <wp:docPr id="39" name="Picture 39" descr="../../IMG_4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493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680" t="51771" r="21618" b="27639"/>
                    <a:stretch/>
                  </pic:blipFill>
                  <pic:spPr bwMode="auto">
                    <a:xfrm>
                      <a:off x="0" y="0"/>
                      <a:ext cx="2590097" cy="914685"/>
                    </a:xfrm>
                    <a:prstGeom prst="rect">
                      <a:avLst/>
                    </a:prstGeom>
                    <a:noFill/>
                    <a:ln>
                      <a:noFill/>
                    </a:ln>
                    <a:extLst>
                      <a:ext uri="{53640926-AAD7-44D8-BBD7-CCE9431645EC}">
                        <a14:shadowObscured xmlns:a14="http://schemas.microsoft.com/office/drawing/2010/main"/>
                      </a:ext>
                    </a:extLst>
                  </pic:spPr>
                </pic:pic>
              </a:graphicData>
            </a:graphic>
          </wp:inline>
        </w:drawing>
      </w:r>
    </w:p>
    <w:p w14:paraId="0470848B" w14:textId="373DD413" w:rsidR="00985EBA" w:rsidRDefault="00DE0B7F">
      <w:r>
        <w:br w:type="page"/>
      </w:r>
      <w:r>
        <w:lastRenderedPageBreak/>
        <w:t xml:space="preserve"> </w:t>
      </w:r>
    </w:p>
    <w:p w14:paraId="6B998E07" w14:textId="77777777" w:rsidR="00985EBA" w:rsidRDefault="00985EBA"/>
    <w:p w14:paraId="7CEA91F5" w14:textId="77777777" w:rsidR="00985EBA" w:rsidRDefault="00985EBA"/>
    <w:p w14:paraId="4DEE681A" w14:textId="77777777" w:rsidR="00985EBA" w:rsidRDefault="00985EBA"/>
    <w:p w14:paraId="4E1C9046" w14:textId="77777777" w:rsidR="00985EBA" w:rsidRDefault="00985EBA"/>
    <w:p w14:paraId="38D7BDAC" w14:textId="77777777" w:rsidR="00985EBA" w:rsidRDefault="00985EBA"/>
    <w:p w14:paraId="47944D12" w14:textId="77777777" w:rsidR="00985EBA" w:rsidRDefault="00985EBA"/>
    <w:p w14:paraId="1F5D805C" w14:textId="77777777" w:rsidR="00985EBA" w:rsidRDefault="00985EBA"/>
    <w:p w14:paraId="61121493" w14:textId="77777777" w:rsidR="00985EBA" w:rsidRDefault="00985EBA"/>
    <w:p w14:paraId="0DAC2C5D" w14:textId="77777777" w:rsidR="00985EBA" w:rsidRDefault="00985EBA"/>
    <w:p w14:paraId="212EA0E9" w14:textId="77777777" w:rsidR="00985EBA" w:rsidRDefault="00985EBA"/>
    <w:p w14:paraId="14DFDC2B" w14:textId="77777777" w:rsidR="00985EBA" w:rsidRDefault="00985EBA"/>
    <w:p w14:paraId="6B0E2912" w14:textId="77777777" w:rsidR="00985EBA" w:rsidRDefault="00985EBA"/>
    <w:p w14:paraId="194A945F" w14:textId="77777777" w:rsidR="00985EBA" w:rsidRDefault="00985EBA"/>
    <w:p w14:paraId="5D2ACBAA" w14:textId="77777777" w:rsidR="00985EBA" w:rsidRDefault="00985EBA"/>
    <w:p w14:paraId="4DD419B7" w14:textId="77777777" w:rsidR="00985EBA" w:rsidRDefault="00985EBA"/>
    <w:p w14:paraId="5CEB5CF7" w14:textId="77777777" w:rsidR="00985EBA" w:rsidRDefault="00985EBA"/>
    <w:p w14:paraId="4C5A679E" w14:textId="77777777" w:rsidR="00985EBA" w:rsidRDefault="00985EBA"/>
    <w:p w14:paraId="4345E3DA" w14:textId="77777777" w:rsidR="00985EBA" w:rsidRDefault="00985EBA"/>
    <w:p w14:paraId="6B42F8A9" w14:textId="77777777" w:rsidR="00985EBA" w:rsidRDefault="00985EBA"/>
    <w:p w14:paraId="034A5CC4" w14:textId="77777777" w:rsidR="00985EBA" w:rsidRDefault="00DE0B7F">
      <w:pPr>
        <w:rPr>
          <w:rFonts w:ascii="Arial" w:hAnsi="Arial"/>
          <w:b/>
          <w:sz w:val="28"/>
        </w:rPr>
      </w:pPr>
      <w:r>
        <w:rPr>
          <w:rFonts w:ascii="Arial" w:hAnsi="Arial"/>
          <w:b/>
          <w:sz w:val="28"/>
        </w:rPr>
        <w:t>5.0</w:t>
      </w:r>
      <w:r>
        <w:rPr>
          <w:rFonts w:ascii="Arial" w:hAnsi="Arial"/>
          <w:b/>
          <w:sz w:val="28"/>
        </w:rPr>
        <w:tab/>
        <w:t>USING THE SYSTEM......................................................................</w:t>
      </w:r>
    </w:p>
    <w:p w14:paraId="56D577EF" w14:textId="77777777" w:rsidR="00985EBA" w:rsidRDefault="00985EBA">
      <w:pPr>
        <w:rPr>
          <w:rFonts w:ascii="Arial" w:hAnsi="Arial"/>
        </w:rPr>
      </w:pPr>
    </w:p>
    <w:p w14:paraId="5666F686" w14:textId="77777777" w:rsidR="00985EBA" w:rsidRDefault="00985EBA">
      <w:pPr>
        <w:sectPr w:rsidR="00985EBA" w:rsidSect="00C3418E">
          <w:headerReference w:type="default" r:id="rId40"/>
          <w:footerReference w:type="default" r:id="rId4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pPr>
    </w:p>
    <w:p w14:paraId="470C5656" w14:textId="77777777" w:rsidR="00985EBA" w:rsidRDefault="00DE0B7F" w:rsidP="00E84F02">
      <w:pPr>
        <w:pStyle w:val="Heading1"/>
        <w:numPr>
          <w:ilvl w:val="0"/>
          <w:numId w:val="6"/>
        </w:numPr>
        <w:tabs>
          <w:tab w:val="left" w:pos="720"/>
        </w:tabs>
        <w:spacing w:after="60"/>
      </w:pPr>
      <w:bookmarkStart w:id="74" w:name="_Toc480255379"/>
      <w:bookmarkStart w:id="75" w:name="_Toc480348020"/>
      <w:bookmarkStart w:id="76" w:name="_Toc433783760"/>
      <w:r>
        <w:lastRenderedPageBreak/>
        <w:t xml:space="preserve">Using the </w:t>
      </w:r>
      <w:bookmarkEnd w:id="74"/>
      <w:bookmarkEnd w:id="75"/>
      <w:r>
        <w:t>System</w:t>
      </w:r>
      <w:bookmarkEnd w:id="76"/>
    </w:p>
    <w:p w14:paraId="3F58EB0C" w14:textId="77777777" w:rsidR="00985EBA" w:rsidRDefault="00985EBA"/>
    <w:p w14:paraId="513E01FA" w14:textId="5EA1C487" w:rsidR="00985EBA" w:rsidRDefault="0088498F">
      <w:pPr>
        <w:pStyle w:val="Heading2"/>
      </w:pPr>
      <w:bookmarkStart w:id="77" w:name="_Toc433783761"/>
      <w:r>
        <w:rPr>
          <w:noProof/>
        </w:rPr>
        <w:drawing>
          <wp:anchor distT="0" distB="0" distL="114300" distR="114300" simplePos="0" relativeHeight="251686912" behindDoc="0" locked="0" layoutInCell="1" allowOverlap="1" wp14:anchorId="1255E777" wp14:editId="0F161EA1">
            <wp:simplePos x="0" y="0"/>
            <wp:positionH relativeFrom="margin">
              <wp:align>left</wp:align>
            </wp:positionH>
            <wp:positionV relativeFrom="paragraph">
              <wp:posOffset>521970</wp:posOffset>
            </wp:positionV>
            <wp:extent cx="1533525" cy="323850"/>
            <wp:effectExtent l="0" t="0" r="0" b="0"/>
            <wp:wrapTopAndBottom/>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3525" cy="323850"/>
                    </a:xfrm>
                    <a:prstGeom prst="rect">
                      <a:avLst/>
                    </a:prstGeom>
                    <a:noFill/>
                  </pic:spPr>
                </pic:pic>
              </a:graphicData>
            </a:graphic>
            <wp14:sizeRelH relativeFrom="page">
              <wp14:pctWidth>0</wp14:pctWidth>
            </wp14:sizeRelH>
            <wp14:sizeRelV relativeFrom="page">
              <wp14:pctHeight>0</wp14:pctHeight>
            </wp14:sizeRelV>
          </wp:anchor>
        </w:drawing>
      </w:r>
      <w:r w:rsidR="00DE0B7F">
        <w:t>5.1 Safety requirement</w:t>
      </w:r>
      <w:bookmarkEnd w:id="77"/>
    </w:p>
    <w:p w14:paraId="52DEACC2" w14:textId="77777777" w:rsidR="00985EBA" w:rsidRDefault="00DE0B7F">
      <w:r>
        <w:tab/>
        <w:t>To reduce the risk of fire, electric shock or injury:</w:t>
      </w:r>
    </w:p>
    <w:p w14:paraId="43967F9E" w14:textId="749A3899" w:rsidR="00985EBA" w:rsidRDefault="00DE0B7F">
      <w:pPr>
        <w:numPr>
          <w:ilvl w:val="0"/>
          <w:numId w:val="3"/>
        </w:numPr>
      </w:pPr>
      <w:r>
        <w:t xml:space="preserve">The </w:t>
      </w:r>
      <w:r w:rsidR="00201EAE">
        <w:t xml:space="preserve">Jousting </w:t>
      </w:r>
      <w:r w:rsidR="00201EAE">
        <w:rPr>
          <w:lang w:val="en-AU"/>
        </w:rPr>
        <w:t xml:space="preserve">Robot </w:t>
      </w:r>
      <w:r>
        <w:t>is not intended for use by young children or inform persons with reduced physical, sensory or reasoning capabilities.</w:t>
      </w:r>
    </w:p>
    <w:p w14:paraId="7FAAB4E0" w14:textId="77777777" w:rsidR="00985EBA" w:rsidRDefault="00DE0B7F">
      <w:pPr>
        <w:numPr>
          <w:ilvl w:val="0"/>
          <w:numId w:val="3"/>
        </w:numPr>
      </w:pPr>
      <w:r>
        <w:t>Young children should be supervised to ensure that they do not play with the fan.</w:t>
      </w:r>
    </w:p>
    <w:p w14:paraId="52E9E578" w14:textId="3F1EF339" w:rsidR="00985EBA" w:rsidRDefault="00DE0B7F">
      <w:pPr>
        <w:numPr>
          <w:ilvl w:val="0"/>
          <w:numId w:val="3"/>
        </w:numPr>
      </w:pPr>
      <w:r>
        <w:t xml:space="preserve">Do not operate </w:t>
      </w:r>
      <w:r w:rsidR="00201EAE">
        <w:t xml:space="preserve">Jousting </w:t>
      </w:r>
      <w:r w:rsidR="00201EAE">
        <w:rPr>
          <w:lang w:val="en-AU"/>
        </w:rPr>
        <w:t xml:space="preserve">Robot </w:t>
      </w:r>
      <w:r>
        <w:t xml:space="preserve">with a damaged </w:t>
      </w:r>
      <w:r w:rsidR="00631031">
        <w:t>wire</w:t>
      </w:r>
      <w:r>
        <w:t xml:space="preserve"> or plug. If the </w:t>
      </w:r>
      <w:r w:rsidR="00631031">
        <w:t>wire</w:t>
      </w:r>
      <w:r>
        <w:t xml:space="preserve"> or plug is damaged, do not use </w:t>
      </w:r>
      <w:r w:rsidR="00201EAE">
        <w:t xml:space="preserve">Jousting </w:t>
      </w:r>
      <w:r w:rsidR="00201EAE">
        <w:rPr>
          <w:lang w:val="en-AU"/>
        </w:rPr>
        <w:t xml:space="preserve">Robot </w:t>
      </w:r>
      <w:r>
        <w:t xml:space="preserve">and contact technicians stated above. </w:t>
      </w:r>
    </w:p>
    <w:p w14:paraId="7214FC3D" w14:textId="75C022E1" w:rsidR="00985EBA" w:rsidRDefault="00DE0B7F">
      <w:pPr>
        <w:numPr>
          <w:ilvl w:val="0"/>
          <w:numId w:val="3"/>
        </w:numPr>
      </w:pPr>
      <w:r>
        <w:t xml:space="preserve">If </w:t>
      </w:r>
      <w:r w:rsidR="00201EAE">
        <w:t xml:space="preserve">Jousting </w:t>
      </w:r>
      <w:r w:rsidR="00201EAE">
        <w:rPr>
          <w:lang w:val="en-AU"/>
        </w:rPr>
        <w:t xml:space="preserve">Robot </w:t>
      </w:r>
      <w:r>
        <w:t>is not working as it should or has been damaged, do not use and contact technicians.</w:t>
      </w:r>
    </w:p>
    <w:p w14:paraId="2A1DB396" w14:textId="1664AF92" w:rsidR="00985EBA" w:rsidRDefault="00DE0B7F">
      <w:pPr>
        <w:numPr>
          <w:ilvl w:val="0"/>
          <w:numId w:val="3"/>
        </w:numPr>
      </w:pPr>
      <w:r>
        <w:t xml:space="preserve">Do not handle battery or </w:t>
      </w:r>
      <w:r w:rsidR="00201EAE">
        <w:t xml:space="preserve">Jousting </w:t>
      </w:r>
      <w:r w:rsidR="00201EAE">
        <w:rPr>
          <w:lang w:val="en-AU"/>
        </w:rPr>
        <w:t xml:space="preserve">Robot </w:t>
      </w:r>
      <w:r>
        <w:t>with wet hands.</w:t>
      </w:r>
    </w:p>
    <w:p w14:paraId="507F4C0C" w14:textId="77777777" w:rsidR="00985EBA" w:rsidRDefault="00DE0B7F">
      <w:pPr>
        <w:numPr>
          <w:ilvl w:val="0"/>
          <w:numId w:val="3"/>
        </w:numPr>
      </w:pPr>
      <w:r>
        <w:t>Keep away from heated surfaces.</w:t>
      </w:r>
    </w:p>
    <w:p w14:paraId="3E9537EF" w14:textId="4A1ACBC4" w:rsidR="00985EBA" w:rsidRDefault="00DE0B7F">
      <w:pPr>
        <w:numPr>
          <w:ilvl w:val="0"/>
          <w:numId w:val="3"/>
        </w:numPr>
      </w:pPr>
      <w:r>
        <w:t>Use only as described in this manual. Do not carry out any maintenance other than that s</w:t>
      </w:r>
      <w:r w:rsidR="00631031">
        <w:t>h</w:t>
      </w:r>
      <w:r>
        <w:t xml:space="preserve">own in this manual, or advised by </w:t>
      </w:r>
      <w:r w:rsidR="00201EAE">
        <w:t xml:space="preserve">Jousting </w:t>
      </w:r>
      <w:r w:rsidR="00201EAE">
        <w:rPr>
          <w:lang w:val="en-AU"/>
        </w:rPr>
        <w:t xml:space="preserve">Robot </w:t>
      </w:r>
      <w:r>
        <w:t>technicians.</w:t>
      </w:r>
    </w:p>
    <w:p w14:paraId="7D8FA1EA" w14:textId="77777777" w:rsidR="00985EBA" w:rsidRDefault="00985EBA"/>
    <w:p w14:paraId="6E791801" w14:textId="77777777" w:rsidR="00A857B8" w:rsidRDefault="00BC37C3" w:rsidP="00BC37C3">
      <w:pPr>
        <w:pStyle w:val="Heading2"/>
        <w:rPr>
          <w:rFonts w:eastAsia="SimSun"/>
          <w:lang w:eastAsia="en-AU"/>
        </w:rPr>
      </w:pPr>
      <w:bookmarkStart w:id="78" w:name="_Toc433783762"/>
      <w:r>
        <w:rPr>
          <w:rFonts w:eastAsia="SimSun"/>
          <w:lang w:eastAsia="en-AU"/>
        </w:rPr>
        <w:t>5.2 User Operation</w:t>
      </w:r>
      <w:bookmarkEnd w:id="78"/>
      <w:r>
        <w:rPr>
          <w:rFonts w:eastAsia="SimSun"/>
          <w:lang w:eastAsia="en-AU"/>
        </w:rPr>
        <w:t xml:space="preserve"> </w:t>
      </w:r>
    </w:p>
    <w:p w14:paraId="415BD929" w14:textId="77777777" w:rsidR="00A857B8" w:rsidRDefault="002A5F72" w:rsidP="00A857B8">
      <w:pPr>
        <w:pStyle w:val="Heading2"/>
        <w:jc w:val="center"/>
      </w:pPr>
      <w:r>
        <w:rPr>
          <w:rFonts w:eastAsia="SimSun"/>
          <w:noProof/>
        </w:rPr>
        <w:drawing>
          <wp:inline distT="0" distB="0" distL="0" distR="0" wp14:anchorId="66E716A5" wp14:editId="0CEB1FC5">
            <wp:extent cx="4707802" cy="2583679"/>
            <wp:effectExtent l="0" t="0" r="0" b="7620"/>
            <wp:docPr id="60" name="Picture 60" descr="../../Screen%20Shot%202015-10-28%20at%2008.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5-10-28%20at%2008.55.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0432" cy="2585122"/>
                    </a:xfrm>
                    <a:prstGeom prst="rect">
                      <a:avLst/>
                    </a:prstGeom>
                    <a:noFill/>
                    <a:ln>
                      <a:noFill/>
                    </a:ln>
                  </pic:spPr>
                </pic:pic>
              </a:graphicData>
            </a:graphic>
          </wp:inline>
        </w:drawing>
      </w:r>
    </w:p>
    <w:p w14:paraId="2BDF1181" w14:textId="28380438" w:rsidR="00BC37C3" w:rsidRDefault="00A857B8" w:rsidP="00A857B8">
      <w:pPr>
        <w:pStyle w:val="Caption"/>
        <w:jc w:val="center"/>
        <w:rPr>
          <w:rFonts w:ascii="Times" w:eastAsia="SimSun" w:hAnsi="Times" w:cs="Times"/>
          <w:lang w:eastAsia="en-AU"/>
        </w:rPr>
      </w:pPr>
      <w:r>
        <w:t xml:space="preserve">Figure </w:t>
      </w:r>
      <w:r>
        <w:fldChar w:fldCharType="begin"/>
      </w:r>
      <w:r>
        <w:instrText xml:space="preserve"> SEQ Figure \* ARABIC </w:instrText>
      </w:r>
      <w:r>
        <w:fldChar w:fldCharType="separate"/>
      </w:r>
      <w:r>
        <w:rPr>
          <w:noProof/>
        </w:rPr>
        <w:t>2</w:t>
      </w:r>
      <w:r>
        <w:fldChar w:fldCharType="end"/>
      </w:r>
      <w:r>
        <w:t xml:space="preserve"> Design Diagram of Robot Commander</w:t>
      </w:r>
    </w:p>
    <w:p w14:paraId="27AF3D6F" w14:textId="1D2702BB" w:rsidR="00BC37C3" w:rsidRPr="00BC37C3" w:rsidRDefault="00BC37C3" w:rsidP="00A857B8">
      <w:pPr>
        <w:pStyle w:val="ListParagraph"/>
        <w:widowControl w:val="0"/>
        <w:numPr>
          <w:ilvl w:val="0"/>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When power switch is turned on, by default, commander turns on in MENU mode. Commander (and Robot) run in two main modes, MENU and RUN. These modes are accessed by pressing Button 2 which toggles between them subject to safe delays. </w:t>
      </w:r>
    </w:p>
    <w:p w14:paraId="08D48E50" w14:textId="1AAC92D3"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lastRenderedPageBreak/>
        <w:t xml:space="preserve">The type of RUN mode (Manual, Assisted, Auto) depends on the mode selected in MENU </w:t>
      </w:r>
    </w:p>
    <w:p w14:paraId="1A9678C7" w14:textId="77777777" w:rsidR="00BC37C3" w:rsidRPr="00BC37C3" w:rsidRDefault="00BC37C3" w:rsidP="00A857B8">
      <w:pPr>
        <w:pStyle w:val="ListParagraph"/>
        <w:widowControl w:val="0"/>
        <w:numPr>
          <w:ilvl w:val="0"/>
          <w:numId w:val="9"/>
        </w:numPr>
        <w:overflowPunct/>
        <w:spacing w:after="240"/>
        <w:textAlignment w:val="auto"/>
        <w:rPr>
          <w:rFonts w:ascii="Times" w:eastAsia="SimSun" w:hAnsi="Times" w:cs="Times"/>
          <w:lang w:eastAsia="en-AU"/>
        </w:rPr>
      </w:pPr>
      <w:r w:rsidRPr="00BC37C3">
        <w:rPr>
          <w:rFonts w:eastAsia="SimSun"/>
          <w:sz w:val="30"/>
          <w:szCs w:val="30"/>
          <w:lang w:eastAsia="en-AU"/>
        </w:rPr>
        <w:t>In MENU mode:</w:t>
      </w:r>
      <w:r>
        <w:rPr>
          <w:rFonts w:ascii="MS Mincho" w:eastAsia="MS Mincho" w:hAnsi="MS Mincho" w:cs="MS Mincho"/>
          <w:sz w:val="30"/>
          <w:szCs w:val="30"/>
          <w:lang w:eastAsia="en-AU"/>
        </w:rPr>
        <w:t xml:space="preserve"> </w:t>
      </w:r>
    </w:p>
    <w:p w14:paraId="5D64555F" w14:textId="19A437FF"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Robot cannot be moved </w:t>
      </w:r>
    </w:p>
    <w:p w14:paraId="6D2C1432" w14:textId="4E2AB63D"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RUN mode (or type) can be selected (Manual, Assisted, Auto) and FACTORY MODE can be accessed. This is done by pressing Button 1 which toggles through these modes, changing also the first line of the LCD. </w:t>
      </w:r>
    </w:p>
    <w:p w14:paraId="4F0FB793" w14:textId="3360AD0A"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Using the Y-axis of the joystick (Only in FACTORY MODE) user cycles through the variable they want to change (e.g. Max Speed, IR Sample Rate, etc.). Using the X- axis, user changes value in increments; left for decrease, right for increase. These changes are displayed on the second line of the LCD. </w:t>
      </w:r>
    </w:p>
    <w:p w14:paraId="4C04F2F9" w14:textId="77777777" w:rsidR="00BC37C3" w:rsidRPr="00BC37C3" w:rsidRDefault="00BC37C3" w:rsidP="00A857B8">
      <w:pPr>
        <w:pStyle w:val="ListParagraph"/>
        <w:widowControl w:val="0"/>
        <w:numPr>
          <w:ilvl w:val="0"/>
          <w:numId w:val="9"/>
        </w:numPr>
        <w:overflowPunct/>
        <w:spacing w:after="240"/>
        <w:textAlignment w:val="auto"/>
        <w:rPr>
          <w:rFonts w:ascii="Times" w:eastAsia="SimSun" w:hAnsi="Times" w:cs="Times"/>
          <w:lang w:eastAsia="en-AU"/>
        </w:rPr>
      </w:pPr>
      <w:r w:rsidRPr="00BC37C3">
        <w:rPr>
          <w:rFonts w:eastAsia="SimSun"/>
          <w:sz w:val="30"/>
          <w:szCs w:val="30"/>
          <w:lang w:eastAsia="en-AU"/>
        </w:rPr>
        <w:t>In RUN mode:</w:t>
      </w:r>
      <w:r w:rsidRPr="00BC37C3">
        <w:rPr>
          <w:rFonts w:ascii="MS Mincho" w:eastAsia="MS Mincho" w:hAnsi="MS Mincho" w:cs="MS Mincho"/>
          <w:sz w:val="30"/>
          <w:szCs w:val="30"/>
          <w:lang w:eastAsia="en-AU"/>
        </w:rPr>
        <w:t> </w:t>
      </w:r>
    </w:p>
    <w:p w14:paraId="29027485" w14:textId="74EA2347"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Settings cannot be altered </w:t>
      </w:r>
    </w:p>
    <w:p w14:paraId="5E3CDE4B" w14:textId="05DAD107"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When initiated a starting delay and notification on LCD is initiated. Motors will turn on straight after. </w:t>
      </w:r>
    </w:p>
    <w:p w14:paraId="6028C420" w14:textId="4EA0C4BA" w:rsidR="00BC37C3" w:rsidRPr="00BC37C3" w:rsidRDefault="00BC37C3" w:rsidP="00A857B8">
      <w:pPr>
        <w:pStyle w:val="ListParagraph"/>
        <w:widowControl w:val="0"/>
        <w:numPr>
          <w:ilvl w:val="2"/>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Robot will not move in MANUAL mode until user input is given </w:t>
      </w:r>
    </w:p>
    <w:p w14:paraId="55585F6A" w14:textId="77777777" w:rsidR="00BC37C3" w:rsidRPr="00BC37C3" w:rsidRDefault="00BC37C3" w:rsidP="00A857B8">
      <w:pPr>
        <w:pStyle w:val="ListParagraph"/>
        <w:widowControl w:val="0"/>
        <w:numPr>
          <w:ilvl w:val="2"/>
          <w:numId w:val="9"/>
        </w:numPr>
        <w:overflowPunct/>
        <w:spacing w:after="240"/>
        <w:textAlignment w:val="auto"/>
        <w:rPr>
          <w:rFonts w:ascii="Times" w:eastAsia="SimSun" w:hAnsi="Times" w:cs="Times"/>
          <w:lang w:eastAsia="en-AU"/>
        </w:rPr>
      </w:pPr>
      <w:r w:rsidRPr="00BC37C3">
        <w:rPr>
          <w:rFonts w:eastAsia="SimSun"/>
          <w:sz w:val="30"/>
          <w:szCs w:val="30"/>
          <w:lang w:eastAsia="en-AU"/>
        </w:rPr>
        <w:t>Robot will move after this delay in AUTO</w:t>
      </w:r>
      <w:r w:rsidRPr="00BC37C3">
        <w:rPr>
          <w:rFonts w:ascii="MS Mincho" w:eastAsia="MS Mincho" w:hAnsi="MS Mincho" w:cs="MS Mincho"/>
          <w:sz w:val="30"/>
          <w:szCs w:val="30"/>
          <w:lang w:eastAsia="en-AU"/>
        </w:rPr>
        <w:t> </w:t>
      </w:r>
    </w:p>
    <w:p w14:paraId="16868973" w14:textId="3A5152D4"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When Button 2 is pressed again, all motor actions stop and a safety delay and LCD notification is initiated to prevent accidental restarts. </w:t>
      </w:r>
    </w:p>
    <w:p w14:paraId="68AF22DE" w14:textId="1BDE8FA9" w:rsidR="00BC37C3" w:rsidRPr="00BC37C3" w:rsidRDefault="00BC37C3" w:rsidP="00A857B8">
      <w:pPr>
        <w:pStyle w:val="ListParagraph"/>
        <w:widowControl w:val="0"/>
        <w:numPr>
          <w:ilvl w:val="0"/>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Emergency stops: </w:t>
      </w:r>
    </w:p>
    <w:p w14:paraId="69D14B6A" w14:textId="780A7183" w:rsidR="00BC37C3" w:rsidRPr="00BC37C3" w:rsidRDefault="00BC37C3" w:rsidP="00A857B8">
      <w:pPr>
        <w:pStyle w:val="ListParagraph"/>
        <w:widowControl w:val="0"/>
        <w:numPr>
          <w:ilvl w:val="1"/>
          <w:numId w:val="9"/>
        </w:numPr>
        <w:overflowPunct/>
        <w:spacing w:after="240"/>
        <w:textAlignment w:val="auto"/>
        <w:rPr>
          <w:rFonts w:ascii="Times" w:eastAsia="SimSun" w:hAnsi="Times" w:cs="Times"/>
          <w:lang w:eastAsia="en-AU"/>
        </w:rPr>
      </w:pPr>
      <w:r w:rsidRPr="00BC37C3">
        <w:rPr>
          <w:rFonts w:eastAsia="SimSun"/>
          <w:sz w:val="30"/>
          <w:szCs w:val="30"/>
          <w:lang w:eastAsia="en-AU"/>
        </w:rPr>
        <w:t xml:space="preserve">Implicitly the design works so that Button 2 acts as an urgent response stop measure, however further safety is added through the power switch which will halt all operation in both robot and commander upon being switched off. </w:t>
      </w:r>
    </w:p>
    <w:p w14:paraId="0A4382E6" w14:textId="0FB4344A" w:rsidR="00985EBA" w:rsidRDefault="00DE0B7F" w:rsidP="00A857B8">
      <w:pPr>
        <w:pStyle w:val="Heading2"/>
        <w:numPr>
          <w:ilvl w:val="1"/>
          <w:numId w:val="6"/>
        </w:numPr>
      </w:pPr>
      <w:bookmarkStart w:id="79" w:name="_Toc433783763"/>
      <w:r>
        <w:t>5</w:t>
      </w:r>
      <w:r w:rsidR="00BC37C3">
        <w:t>.3</w:t>
      </w:r>
      <w:r>
        <w:t xml:space="preserve"> </w:t>
      </w:r>
      <w:r w:rsidR="00D46654">
        <w:t xml:space="preserve">User </w:t>
      </w:r>
      <w:r w:rsidR="00013C0F">
        <w:t>Manual</w:t>
      </w:r>
      <w:r w:rsidR="00013C0F">
        <w:rPr>
          <w:lang w:val="en-AU"/>
        </w:rPr>
        <w:t xml:space="preserve"> </w:t>
      </w:r>
      <w:r>
        <w:t>Menu</w:t>
      </w:r>
      <w:bookmarkEnd w:id="79"/>
    </w:p>
    <w:p w14:paraId="5B0172D1" w14:textId="0CD2277C" w:rsidR="00985EBA" w:rsidRDefault="00DE0B7F" w:rsidP="00A857B8">
      <w:pPr>
        <w:ind w:firstLine="720"/>
        <w:rPr>
          <w:iCs/>
          <w:lang w:val="en-AU"/>
        </w:rPr>
      </w:pPr>
      <w:r>
        <w:rPr>
          <w:iCs/>
        </w:rPr>
        <w:t xml:space="preserve">The </w:t>
      </w:r>
      <w:r w:rsidR="00ED6119">
        <w:rPr>
          <w:iCs/>
        </w:rPr>
        <w:t xml:space="preserve">User Manual Mode </w:t>
      </w:r>
      <w:r>
        <w:rPr>
          <w:iCs/>
        </w:rPr>
        <w:t xml:space="preserve">consists of the following functions that allow the users to </w:t>
      </w:r>
      <w:r>
        <w:rPr>
          <w:iCs/>
        </w:rPr>
        <w:tab/>
        <w:t>modify. This is found using the bu</w:t>
      </w:r>
      <w:r w:rsidR="00ED6119">
        <w:rPr>
          <w:iCs/>
        </w:rPr>
        <w:t>ttons and LCD on the Robot Commander</w:t>
      </w:r>
      <w:r w:rsidR="008C6EC6">
        <w:rPr>
          <w:iCs/>
          <w:lang w:val="en-AU"/>
        </w:rPr>
        <w:t>.</w:t>
      </w:r>
    </w:p>
    <w:p w14:paraId="5FA2B8F7" w14:textId="28A6CE0C" w:rsidR="008C6EC6" w:rsidRDefault="00BC37C3" w:rsidP="00A857B8">
      <w:pPr>
        <w:pStyle w:val="Heading3"/>
        <w:ind w:firstLine="0"/>
        <w:rPr>
          <w:lang w:val="en-AU"/>
        </w:rPr>
      </w:pPr>
      <w:bookmarkStart w:id="80" w:name="_Toc433783764"/>
      <w:r>
        <w:rPr>
          <w:lang w:val="en-AU"/>
        </w:rPr>
        <w:t>5.3</w:t>
      </w:r>
      <w:r w:rsidR="008C6EC6">
        <w:rPr>
          <w:lang w:val="en-AU"/>
        </w:rPr>
        <w:t>.1 Motor On/Off</w:t>
      </w:r>
      <w:bookmarkEnd w:id="80"/>
    </w:p>
    <w:p w14:paraId="058D39D4" w14:textId="384AC0C0" w:rsidR="00A20719" w:rsidRPr="00A20719" w:rsidRDefault="00A20719" w:rsidP="00A857B8">
      <w:r>
        <w:tab/>
        <w:t>Turn to the motor control mode, user can only control motor in this mode</w:t>
      </w:r>
    </w:p>
    <w:p w14:paraId="009EC2D6" w14:textId="5E636A58" w:rsidR="008C6EC6" w:rsidRDefault="00BC37C3" w:rsidP="00A857B8">
      <w:pPr>
        <w:pStyle w:val="Heading3"/>
        <w:ind w:firstLine="0"/>
        <w:rPr>
          <w:lang w:val="en-AU"/>
        </w:rPr>
      </w:pPr>
      <w:bookmarkStart w:id="81" w:name="_Toc433783765"/>
      <w:r>
        <w:rPr>
          <w:lang w:val="en-AU"/>
        </w:rPr>
        <w:lastRenderedPageBreak/>
        <w:t>5.3</w:t>
      </w:r>
      <w:r w:rsidR="008C6EC6">
        <w:rPr>
          <w:lang w:val="en-AU"/>
        </w:rPr>
        <w:t>.2 Max Speed</w:t>
      </w:r>
      <w:bookmarkEnd w:id="81"/>
    </w:p>
    <w:p w14:paraId="26D159F9" w14:textId="1AAD487D" w:rsidR="00A20719" w:rsidRPr="00A20719" w:rsidRDefault="0040699D" w:rsidP="00A857B8">
      <w:r>
        <w:tab/>
        <w:t>User will be able to s</w:t>
      </w:r>
      <w:r w:rsidR="00A20719">
        <w:t xml:space="preserve">et the maximum speed, in percentage </w:t>
      </w:r>
    </w:p>
    <w:p w14:paraId="0F1B1D29" w14:textId="6C9FC3D2" w:rsidR="008C6EC6" w:rsidRDefault="00BC37C3" w:rsidP="00A857B8">
      <w:pPr>
        <w:pStyle w:val="Heading3"/>
        <w:ind w:firstLine="0"/>
        <w:rPr>
          <w:lang w:val="en-AU"/>
        </w:rPr>
      </w:pPr>
      <w:bookmarkStart w:id="82" w:name="_Toc433783766"/>
      <w:r>
        <w:rPr>
          <w:lang w:val="en-AU"/>
        </w:rPr>
        <w:t>5.3</w:t>
      </w:r>
      <w:r w:rsidR="008C6EC6">
        <w:rPr>
          <w:lang w:val="en-AU"/>
        </w:rPr>
        <w:t xml:space="preserve">.3 </w:t>
      </w:r>
      <w:r w:rsidR="00716F7A">
        <w:rPr>
          <w:lang w:val="en-AU"/>
        </w:rPr>
        <w:t xml:space="preserve">Mode </w:t>
      </w:r>
      <w:r w:rsidR="00C10DA6">
        <w:rPr>
          <w:lang w:val="en-AU"/>
        </w:rPr>
        <w:t>switch</w:t>
      </w:r>
      <w:bookmarkEnd w:id="82"/>
    </w:p>
    <w:p w14:paraId="61A6F78D" w14:textId="5D73D8C1" w:rsidR="00A20719" w:rsidRPr="00A20719" w:rsidRDefault="00A20719" w:rsidP="00A857B8">
      <w:r>
        <w:tab/>
        <w:t>Move to next Menu</w:t>
      </w:r>
    </w:p>
    <w:p w14:paraId="706C2FCD" w14:textId="4A22ED1D" w:rsidR="00F07B57" w:rsidRDefault="00BC37C3" w:rsidP="00A857B8">
      <w:pPr>
        <w:pStyle w:val="Heading2"/>
      </w:pPr>
      <w:bookmarkStart w:id="83" w:name="_Toc433783767"/>
      <w:r>
        <w:t>5.4</w:t>
      </w:r>
      <w:r w:rsidR="00F07B57">
        <w:t xml:space="preserve"> User </w:t>
      </w:r>
      <w:r w:rsidR="00ED6119">
        <w:t>Assist</w:t>
      </w:r>
      <w:r w:rsidR="00F07B57">
        <w:t xml:space="preserve"> Menu</w:t>
      </w:r>
      <w:bookmarkEnd w:id="83"/>
    </w:p>
    <w:p w14:paraId="3C7F591B" w14:textId="69617FB7" w:rsidR="00BD5B2C" w:rsidRDefault="00BD5B2C" w:rsidP="00A857B8">
      <w:pPr>
        <w:ind w:left="720"/>
        <w:rPr>
          <w:lang w:val="en-AU"/>
        </w:rPr>
      </w:pPr>
      <w:r>
        <w:rPr>
          <w:lang w:val="en-AU"/>
        </w:rPr>
        <w:t xml:space="preserve">The User Assist Mode would allow user to control the Robot through the Commander </w:t>
      </w:r>
      <w:r w:rsidR="00F97058">
        <w:rPr>
          <w:lang w:val="en-AU"/>
        </w:rPr>
        <w:t xml:space="preserve">but only for controlling Motor on/off and go forward or backward, </w:t>
      </w:r>
      <w:r w:rsidR="008C6EC6">
        <w:rPr>
          <w:lang w:val="en-AU"/>
        </w:rPr>
        <w:t>the turning of the robot will be controlled by Robot itself</w:t>
      </w:r>
    </w:p>
    <w:p w14:paraId="1B994368" w14:textId="4FC98C6F" w:rsidR="00C10DA6" w:rsidRDefault="00BC37C3" w:rsidP="00A857B8">
      <w:pPr>
        <w:pStyle w:val="Heading3"/>
        <w:ind w:firstLine="0"/>
        <w:rPr>
          <w:lang w:val="en-AU"/>
        </w:rPr>
      </w:pPr>
      <w:bookmarkStart w:id="84" w:name="_Toc433783768"/>
      <w:r>
        <w:rPr>
          <w:lang w:val="en-AU"/>
        </w:rPr>
        <w:t>5.4</w:t>
      </w:r>
      <w:r w:rsidR="00C10DA6">
        <w:rPr>
          <w:lang w:val="en-AU"/>
        </w:rPr>
        <w:t>.1 Motor On/Off</w:t>
      </w:r>
      <w:bookmarkEnd w:id="84"/>
    </w:p>
    <w:p w14:paraId="40E45752" w14:textId="12F6CC1E" w:rsidR="00A20719" w:rsidRPr="00A20719" w:rsidRDefault="00A20719" w:rsidP="00A857B8">
      <w:pPr>
        <w:ind w:firstLine="720"/>
      </w:pPr>
      <w:r>
        <w:t>Turn to the motor control mode, user can only control motor in this mode</w:t>
      </w:r>
    </w:p>
    <w:p w14:paraId="160829CF" w14:textId="3B41EFA1" w:rsidR="00C10DA6" w:rsidRDefault="00BC37C3" w:rsidP="00A857B8">
      <w:pPr>
        <w:pStyle w:val="Heading3"/>
        <w:ind w:firstLine="0"/>
        <w:rPr>
          <w:lang w:val="en-AU"/>
        </w:rPr>
      </w:pPr>
      <w:bookmarkStart w:id="85" w:name="_Toc433783769"/>
      <w:r>
        <w:rPr>
          <w:lang w:val="en-AU"/>
        </w:rPr>
        <w:t>5.4</w:t>
      </w:r>
      <w:r w:rsidR="00C10DA6">
        <w:rPr>
          <w:lang w:val="en-AU"/>
        </w:rPr>
        <w:t>.2 Mode switch</w:t>
      </w:r>
      <w:bookmarkEnd w:id="85"/>
    </w:p>
    <w:p w14:paraId="0E2D7204" w14:textId="77777777" w:rsidR="00A20719" w:rsidRPr="00A20719" w:rsidRDefault="00A20719" w:rsidP="00A857B8">
      <w:r>
        <w:tab/>
        <w:t>Move to next Menu</w:t>
      </w:r>
    </w:p>
    <w:p w14:paraId="5BCD7FD0" w14:textId="75AD233B" w:rsidR="00A20719" w:rsidRPr="00A20719" w:rsidRDefault="00A20719" w:rsidP="00A857B8"/>
    <w:p w14:paraId="754168E1" w14:textId="7777B3BC" w:rsidR="008C6EC6" w:rsidRDefault="00BC37C3" w:rsidP="00A857B8">
      <w:pPr>
        <w:pStyle w:val="Heading2"/>
        <w:rPr>
          <w:lang w:val="en-AU"/>
        </w:rPr>
      </w:pPr>
      <w:bookmarkStart w:id="86" w:name="_Toc433783770"/>
      <w:r>
        <w:rPr>
          <w:lang w:val="en-AU"/>
        </w:rPr>
        <w:t>5.5</w:t>
      </w:r>
      <w:r w:rsidR="008C6EC6">
        <w:rPr>
          <w:lang w:val="en-AU"/>
        </w:rPr>
        <w:t xml:space="preserve"> Full Auto Menu</w:t>
      </w:r>
      <w:bookmarkEnd w:id="86"/>
    </w:p>
    <w:p w14:paraId="6878FAB6" w14:textId="00F8353F" w:rsidR="00C10DA6" w:rsidRDefault="008C6EC6" w:rsidP="00A857B8">
      <w:pPr>
        <w:ind w:left="720"/>
        <w:rPr>
          <w:lang w:val="en-AU" w:eastAsia="zh-CN"/>
        </w:rPr>
      </w:pPr>
      <w:r>
        <w:rPr>
          <w:lang w:val="en-AU"/>
        </w:rPr>
        <w:t xml:space="preserve">The user will only be able to control </w:t>
      </w:r>
      <w:r>
        <w:rPr>
          <w:lang w:val="en-AU" w:eastAsia="zh-CN"/>
        </w:rPr>
        <w:t xml:space="preserve">control the Motor on/off, </w:t>
      </w:r>
      <w:r w:rsidR="00C10DA6">
        <w:rPr>
          <w:lang w:val="en-AU" w:eastAsia="zh-CN"/>
        </w:rPr>
        <w:t>all the motion will be controlled by Robot itself</w:t>
      </w:r>
    </w:p>
    <w:p w14:paraId="3E50C9B4" w14:textId="4CA31F8F" w:rsidR="00C10DA6" w:rsidRDefault="00BC37C3" w:rsidP="00A857B8">
      <w:pPr>
        <w:pStyle w:val="Heading3"/>
        <w:ind w:firstLine="0"/>
        <w:rPr>
          <w:lang w:val="en-AU"/>
        </w:rPr>
      </w:pPr>
      <w:bookmarkStart w:id="87" w:name="_Toc433783771"/>
      <w:r>
        <w:rPr>
          <w:lang w:val="en-AU"/>
        </w:rPr>
        <w:t>5.5</w:t>
      </w:r>
      <w:r w:rsidR="00C10DA6">
        <w:rPr>
          <w:lang w:val="en-AU"/>
        </w:rPr>
        <w:t>.1 Motor On/Off</w:t>
      </w:r>
      <w:bookmarkEnd w:id="87"/>
    </w:p>
    <w:p w14:paraId="4F82DC38" w14:textId="37E0D9FC" w:rsidR="00A20719" w:rsidRPr="00A20719" w:rsidRDefault="00A20719" w:rsidP="00A857B8">
      <w:pPr>
        <w:ind w:firstLine="720"/>
      </w:pPr>
      <w:r>
        <w:t>Turn to the motor control mode, user can only control motor in this mode</w:t>
      </w:r>
    </w:p>
    <w:p w14:paraId="3C56C965" w14:textId="4A38C0DF" w:rsidR="00C10DA6" w:rsidRDefault="00BC37C3" w:rsidP="00A857B8">
      <w:pPr>
        <w:pStyle w:val="Heading3"/>
        <w:ind w:firstLine="0"/>
        <w:rPr>
          <w:lang w:val="en-AU" w:eastAsia="zh-CN"/>
        </w:rPr>
      </w:pPr>
      <w:bookmarkStart w:id="88" w:name="_Toc433783772"/>
      <w:r>
        <w:rPr>
          <w:lang w:val="en-AU"/>
        </w:rPr>
        <w:t>5.5</w:t>
      </w:r>
      <w:r w:rsidR="00C10DA6">
        <w:rPr>
          <w:lang w:val="en-AU"/>
        </w:rPr>
        <w:t>.2 Mode switch</w:t>
      </w:r>
      <w:bookmarkEnd w:id="88"/>
    </w:p>
    <w:p w14:paraId="4B9B6D58" w14:textId="1306F79B" w:rsidR="00C10DA6" w:rsidRPr="00A20719" w:rsidRDefault="00A20719" w:rsidP="00A857B8">
      <w:r>
        <w:rPr>
          <w:lang w:val="en-AU" w:eastAsia="zh-CN"/>
        </w:rPr>
        <w:tab/>
      </w:r>
      <w:r>
        <w:t>Move to next Menu</w:t>
      </w:r>
    </w:p>
    <w:p w14:paraId="66DA8A3F" w14:textId="7E8E5EA1" w:rsidR="00985EBA" w:rsidRDefault="00BC37C3" w:rsidP="00A857B8">
      <w:pPr>
        <w:pStyle w:val="Heading2"/>
      </w:pPr>
      <w:bookmarkStart w:id="89" w:name="_Toc433783773"/>
      <w:r>
        <w:t>5.6</w:t>
      </w:r>
      <w:r w:rsidR="00ED6119">
        <w:tab/>
        <w:t>Factory Mode</w:t>
      </w:r>
      <w:r w:rsidR="00DE0B7F">
        <w:t xml:space="preserve"> Menu</w:t>
      </w:r>
      <w:bookmarkEnd w:id="89"/>
    </w:p>
    <w:p w14:paraId="68F685D3" w14:textId="77777777" w:rsidR="00985EBA" w:rsidRDefault="00DE0B7F" w:rsidP="00A857B8">
      <w:pPr>
        <w:ind w:firstLine="720"/>
      </w:pPr>
      <w:r>
        <w:t xml:space="preserve">Factory mode is created for advanced users of death star tracking system. People without </w:t>
      </w:r>
      <w:r>
        <w:tab/>
      </w:r>
      <w:r>
        <w:tab/>
        <w:t xml:space="preserve">the knowledge of the death star tracker should not be entering this mode. This mode has </w:t>
      </w:r>
      <w:r>
        <w:tab/>
      </w:r>
      <w:r>
        <w:tab/>
        <w:t xml:space="preserve">several additional commands that can be executed including calibration and sample rate </w:t>
      </w:r>
      <w:r>
        <w:tab/>
      </w:r>
      <w:r>
        <w:tab/>
        <w:t>settings.</w:t>
      </w:r>
    </w:p>
    <w:p w14:paraId="5FE59285" w14:textId="5295B41A" w:rsidR="00A20719" w:rsidRDefault="00706B86" w:rsidP="00A857B8">
      <w:pPr>
        <w:pStyle w:val="Heading3"/>
        <w:ind w:firstLine="0"/>
      </w:pPr>
      <w:bookmarkStart w:id="90" w:name="_Toc433783774"/>
      <w:r>
        <w:t>5.6</w:t>
      </w:r>
      <w:r w:rsidR="00A20719">
        <w:t>.1 Max Speed</w:t>
      </w:r>
      <w:bookmarkEnd w:id="90"/>
    </w:p>
    <w:p w14:paraId="0532E7D0" w14:textId="0A70B323" w:rsidR="00A20719" w:rsidRDefault="0040699D" w:rsidP="00A857B8">
      <w:pPr>
        <w:ind w:firstLine="720"/>
      </w:pPr>
      <w:r>
        <w:t xml:space="preserve">User will be able to set the maximum speed, in percentage </w:t>
      </w:r>
    </w:p>
    <w:p w14:paraId="0CF3D4D5" w14:textId="18933B10" w:rsidR="00A20719" w:rsidRDefault="00706B86" w:rsidP="00A857B8">
      <w:pPr>
        <w:pStyle w:val="Heading3"/>
        <w:ind w:firstLine="0"/>
      </w:pPr>
      <w:bookmarkStart w:id="91" w:name="_Toc433783775"/>
      <w:r>
        <w:t>5.6</w:t>
      </w:r>
      <w:r w:rsidR="00A20719">
        <w:t>.2 PID Gain</w:t>
      </w:r>
      <w:bookmarkEnd w:id="91"/>
    </w:p>
    <w:p w14:paraId="1A67D364" w14:textId="61AAB58C" w:rsidR="00314B05" w:rsidRPr="00314B05" w:rsidRDefault="00314B05" w:rsidP="00A857B8">
      <w:pPr>
        <w:ind w:left="720"/>
        <w:rPr>
          <w:i/>
        </w:rPr>
      </w:pPr>
      <w:r w:rsidRPr="00314B05">
        <w:rPr>
          <w:i/>
        </w:rPr>
        <w:t>-Under construction</w:t>
      </w:r>
    </w:p>
    <w:p w14:paraId="0138A0B0" w14:textId="2F720AE9" w:rsidR="00A20719" w:rsidRDefault="0040699D" w:rsidP="00A857B8">
      <w:pPr>
        <w:ind w:firstLine="720"/>
      </w:pPr>
      <w:r>
        <w:t>User will be able to set the PID Gain</w:t>
      </w:r>
    </w:p>
    <w:p w14:paraId="747920FA" w14:textId="3035F346" w:rsidR="00A20719" w:rsidRDefault="00706B86" w:rsidP="00A857B8">
      <w:pPr>
        <w:pStyle w:val="Heading3"/>
        <w:ind w:firstLine="0"/>
      </w:pPr>
      <w:bookmarkStart w:id="92" w:name="_Toc433783776"/>
      <w:r>
        <w:t>5.6</w:t>
      </w:r>
      <w:r w:rsidR="00A20719">
        <w:t>.3 Time Horizon</w:t>
      </w:r>
      <w:bookmarkEnd w:id="92"/>
    </w:p>
    <w:p w14:paraId="65F31AFE" w14:textId="1924A474" w:rsidR="00A20719" w:rsidRPr="00314B05" w:rsidRDefault="0040699D" w:rsidP="00A857B8">
      <w:pPr>
        <w:ind w:left="720"/>
        <w:rPr>
          <w:i/>
        </w:rPr>
      </w:pPr>
      <w:r w:rsidRPr="00314B05">
        <w:rPr>
          <w:i/>
        </w:rPr>
        <w:t>-Under construction</w:t>
      </w:r>
    </w:p>
    <w:p w14:paraId="08E6CBC9" w14:textId="451954BA" w:rsidR="0040699D" w:rsidRPr="0040699D" w:rsidRDefault="0040699D" w:rsidP="00A857B8">
      <w:pPr>
        <w:ind w:firstLine="720"/>
      </w:pPr>
      <w:r>
        <w:lastRenderedPageBreak/>
        <w:t xml:space="preserve">User will be able to set the time horizon value, in percentage </w:t>
      </w:r>
    </w:p>
    <w:p w14:paraId="3A5F7789" w14:textId="60E620C9" w:rsidR="00A20719" w:rsidRDefault="00706B86" w:rsidP="00A857B8">
      <w:pPr>
        <w:pStyle w:val="Heading3"/>
        <w:ind w:firstLine="0"/>
      </w:pPr>
      <w:bookmarkStart w:id="93" w:name="_Toc433783777"/>
      <w:r>
        <w:t>5.6</w:t>
      </w:r>
      <w:r w:rsidR="00A20719">
        <w:t>.4 IR sample per estimate</w:t>
      </w:r>
      <w:bookmarkEnd w:id="93"/>
    </w:p>
    <w:p w14:paraId="7B79A6DF" w14:textId="67839FA9" w:rsidR="00A20719" w:rsidRDefault="00706B86" w:rsidP="00A857B8">
      <w:pPr>
        <w:ind w:left="720"/>
      </w:pPr>
      <w:r>
        <w:t>Will set number to IR measurements used to estimate the range between robot and the tilt.</w:t>
      </w:r>
    </w:p>
    <w:p w14:paraId="0503ACA1" w14:textId="3821FC7A" w:rsidR="00A20719" w:rsidRDefault="00706B86" w:rsidP="00A857B8">
      <w:pPr>
        <w:pStyle w:val="Heading3"/>
        <w:ind w:firstLine="0"/>
      </w:pPr>
      <w:bookmarkStart w:id="94" w:name="_Toc433783778"/>
      <w:r>
        <w:t>5.6</w:t>
      </w:r>
      <w:r w:rsidR="00A20719">
        <w:t>.5 IR sample rate</w:t>
      </w:r>
      <w:bookmarkEnd w:id="94"/>
    </w:p>
    <w:p w14:paraId="79025A73" w14:textId="77D4335E" w:rsidR="00A20719" w:rsidRDefault="00706B86" w:rsidP="00A857B8">
      <w:pPr>
        <w:ind w:firstLine="720"/>
      </w:pPr>
      <w:r>
        <w:t xml:space="preserve">Set the rate of IR measurements used to estimate the range between robot and the tilt. </w:t>
      </w:r>
    </w:p>
    <w:p w14:paraId="6A54F64B" w14:textId="4314E1F6" w:rsidR="00A20719" w:rsidRDefault="00706B86" w:rsidP="00A857B8">
      <w:pPr>
        <w:pStyle w:val="Heading3"/>
        <w:ind w:firstLine="0"/>
      </w:pPr>
      <w:bookmarkStart w:id="95" w:name="_Toc433783779"/>
      <w:r>
        <w:t>5.6</w:t>
      </w:r>
      <w:r w:rsidR="00A20719">
        <w:t>.6 Show Raw Data</w:t>
      </w:r>
      <w:bookmarkEnd w:id="95"/>
    </w:p>
    <w:p w14:paraId="587999A6" w14:textId="07028528" w:rsidR="00A20719" w:rsidRDefault="0040699D" w:rsidP="00A857B8">
      <w:pPr>
        <w:ind w:left="720"/>
      </w:pPr>
      <w:r>
        <w:t xml:space="preserve">The raw reading from IR sensor will be displayed on LCD </w:t>
      </w:r>
    </w:p>
    <w:p w14:paraId="4C085F8D" w14:textId="52D85B07" w:rsidR="00A20719" w:rsidRDefault="00706B86" w:rsidP="00A857B8">
      <w:pPr>
        <w:pStyle w:val="Heading3"/>
        <w:ind w:firstLine="0"/>
      </w:pPr>
      <w:bookmarkStart w:id="96" w:name="_Toc433783780"/>
      <w:r>
        <w:t>5.6</w:t>
      </w:r>
      <w:r w:rsidR="00A20719">
        <w:t>.7 Average Data</w:t>
      </w:r>
      <w:bookmarkEnd w:id="96"/>
    </w:p>
    <w:p w14:paraId="424ADBF7" w14:textId="1C1FD322" w:rsidR="0040699D" w:rsidRPr="0040699D" w:rsidRDefault="0040699D" w:rsidP="00A857B8">
      <w:pPr>
        <w:ind w:left="720"/>
      </w:pPr>
      <w:r>
        <w:t>The average from IR sensor will be displayed on L</w:t>
      </w:r>
      <w:bookmarkStart w:id="97" w:name="_GoBack"/>
      <w:bookmarkEnd w:id="97"/>
      <w:r>
        <w:t xml:space="preserve">CD </w:t>
      </w:r>
    </w:p>
    <w:p w14:paraId="1FD2B63B" w14:textId="67C48732" w:rsidR="00706B86" w:rsidRDefault="00706B86" w:rsidP="00A857B8">
      <w:pPr>
        <w:pStyle w:val="Heading3"/>
        <w:ind w:firstLine="0"/>
        <w:rPr>
          <w:lang w:val="en-AU"/>
        </w:rPr>
      </w:pPr>
      <w:bookmarkStart w:id="98" w:name="_Toc433783781"/>
      <w:r>
        <w:rPr>
          <w:lang w:val="en-AU"/>
        </w:rPr>
        <w:t>5.6.8 Motor On/Off</w:t>
      </w:r>
      <w:bookmarkEnd w:id="98"/>
    </w:p>
    <w:p w14:paraId="71A5B87E" w14:textId="77777777" w:rsidR="00706B86" w:rsidRPr="00A20719" w:rsidRDefault="00706B86" w:rsidP="00A857B8">
      <w:pPr>
        <w:ind w:firstLine="720"/>
      </w:pPr>
      <w:r>
        <w:t>Turn to the motor control mode, user can only control motor in this mode</w:t>
      </w:r>
    </w:p>
    <w:p w14:paraId="7DA3A96A" w14:textId="7F2D988D" w:rsidR="00706B86" w:rsidRDefault="00706B86" w:rsidP="00A857B8">
      <w:pPr>
        <w:pStyle w:val="Heading3"/>
        <w:ind w:firstLine="0"/>
        <w:rPr>
          <w:lang w:val="en-AU" w:eastAsia="zh-CN"/>
        </w:rPr>
      </w:pPr>
      <w:bookmarkStart w:id="99" w:name="_Toc433783782"/>
      <w:r>
        <w:rPr>
          <w:lang w:val="en-AU"/>
        </w:rPr>
        <w:t>5.6.9 Mode switch</w:t>
      </w:r>
      <w:bookmarkEnd w:id="99"/>
    </w:p>
    <w:p w14:paraId="7F8C165E" w14:textId="4A2C1109" w:rsidR="00985EBA" w:rsidRPr="0040699D" w:rsidRDefault="00706B86" w:rsidP="00A857B8">
      <w:r>
        <w:rPr>
          <w:lang w:val="en-AU" w:eastAsia="zh-CN"/>
        </w:rPr>
        <w:tab/>
      </w:r>
      <w:r>
        <w:t>Move to next Menu</w:t>
      </w:r>
    </w:p>
    <w:p w14:paraId="3C431254" w14:textId="03D1EE28" w:rsidR="00985EBA" w:rsidRDefault="00C10DA6" w:rsidP="00A857B8">
      <w:pPr>
        <w:pStyle w:val="Heading2"/>
        <w:numPr>
          <w:ilvl w:val="1"/>
          <w:numId w:val="6"/>
        </w:numPr>
      </w:pPr>
      <w:bookmarkStart w:id="100" w:name="_Toc433783783"/>
      <w:r>
        <w:t>5</w:t>
      </w:r>
      <w:r w:rsidR="00BC37C3">
        <w:t>.7</w:t>
      </w:r>
      <w:r w:rsidR="00DE0B7F">
        <w:tab/>
        <w:t>Special Instructions for Error Correction</w:t>
      </w:r>
      <w:bookmarkEnd w:id="100"/>
    </w:p>
    <w:p w14:paraId="7422F5DB" w14:textId="471557A8" w:rsidR="00985EBA" w:rsidRDefault="00BC37C3" w:rsidP="00A857B8">
      <w:pPr>
        <w:pStyle w:val="Heading3"/>
        <w:ind w:firstLine="0"/>
      </w:pPr>
      <w:bookmarkStart w:id="101" w:name="_Toc433783784"/>
      <w:r>
        <w:t>5.7</w:t>
      </w:r>
      <w:r w:rsidR="00DE0B7F">
        <w:t>.1 No Display on LCD after Switching on the System</w:t>
      </w:r>
      <w:bookmarkEnd w:id="101"/>
    </w:p>
    <w:p w14:paraId="7C3ECE7D" w14:textId="77777777" w:rsidR="00985EBA" w:rsidRDefault="00DE0B7F" w:rsidP="00A857B8">
      <w:pPr>
        <w:ind w:left="720" w:firstLine="720"/>
      </w:pPr>
      <w:r>
        <w:t>Possible causes</w:t>
      </w:r>
      <w:r>
        <w:sym w:font="Wingdings" w:char="F081"/>
      </w:r>
      <w:r>
        <w:t>: The battery is running low</w:t>
      </w:r>
    </w:p>
    <w:p w14:paraId="10847C09" w14:textId="77777777" w:rsidR="00985EBA" w:rsidRDefault="00DE0B7F" w:rsidP="00A857B8">
      <w:pPr>
        <w:ind w:left="1440" w:firstLine="720"/>
      </w:pPr>
      <w:r>
        <w:t>Solution: Change a new battery</w:t>
      </w:r>
    </w:p>
    <w:p w14:paraId="45972B07" w14:textId="77777777" w:rsidR="00985EBA" w:rsidRDefault="00DE0B7F" w:rsidP="00A857B8">
      <w:pPr>
        <w:ind w:left="720" w:firstLine="720"/>
      </w:pPr>
      <w:r>
        <w:t>Possible causes</w:t>
      </w:r>
      <w:r>
        <w:sym w:font="Wingdings" w:char="F082"/>
      </w:r>
      <w:r>
        <w:t>: Internal connection issue</w:t>
      </w:r>
    </w:p>
    <w:p w14:paraId="535A8981" w14:textId="77777777" w:rsidR="00985EBA" w:rsidRDefault="00DE0B7F" w:rsidP="00A857B8">
      <w:pPr>
        <w:ind w:left="1440" w:firstLine="720"/>
      </w:pPr>
      <w:r>
        <w:t>Solution: Contact technician for more support</w:t>
      </w:r>
    </w:p>
    <w:p w14:paraId="5359EB29" w14:textId="77777777" w:rsidR="00985EBA" w:rsidRDefault="00985EBA" w:rsidP="00A857B8">
      <w:pPr>
        <w:ind w:firstLine="720"/>
      </w:pPr>
    </w:p>
    <w:p w14:paraId="3B9F60CE" w14:textId="15634AC2" w:rsidR="00985EBA" w:rsidRDefault="00BC37C3" w:rsidP="00A857B8">
      <w:pPr>
        <w:pStyle w:val="Heading3"/>
        <w:ind w:firstLine="0"/>
      </w:pPr>
      <w:bookmarkStart w:id="102" w:name="_Toc433783785"/>
      <w:r>
        <w:t>5.7</w:t>
      </w:r>
      <w:r w:rsidR="00DE0B7F">
        <w:t xml:space="preserve">.2 </w:t>
      </w:r>
      <w:r w:rsidR="00C10DA6">
        <w:t>Jousting Robot</w:t>
      </w:r>
      <w:r w:rsidR="00DE0B7F">
        <w:t xml:space="preserve"> is not moving in an appropriate way</w:t>
      </w:r>
      <w:bookmarkEnd w:id="102"/>
    </w:p>
    <w:p w14:paraId="6C51A1AA" w14:textId="3FE91D9F" w:rsidR="00985EBA" w:rsidRDefault="00DE0B7F" w:rsidP="00A857B8">
      <w:pPr>
        <w:ind w:left="720" w:firstLine="720"/>
      </w:pPr>
      <w:r>
        <w:t>Possible cause</w:t>
      </w:r>
      <w:r w:rsidR="00C10DA6">
        <w:sym w:font="Wingdings" w:char="F081"/>
      </w:r>
      <w:r>
        <w:t xml:space="preserve">: </w:t>
      </w:r>
      <w:r w:rsidR="00C10DA6">
        <w:t>Motor might</w:t>
      </w:r>
      <w:r>
        <w:t xml:space="preserve"> have some problem</w:t>
      </w:r>
    </w:p>
    <w:p w14:paraId="12B3E701" w14:textId="77777777" w:rsidR="00985EBA" w:rsidRDefault="00DE0B7F" w:rsidP="00A857B8">
      <w:pPr>
        <w:ind w:left="1440" w:firstLine="720"/>
      </w:pPr>
      <w:r>
        <w:t>Solution: Contact technician for more support and information</w:t>
      </w:r>
    </w:p>
    <w:p w14:paraId="6D222032" w14:textId="7C6587DA" w:rsidR="00C10DA6" w:rsidRDefault="00C10DA6" w:rsidP="00A857B8">
      <w:r>
        <w:tab/>
      </w:r>
      <w:r>
        <w:tab/>
        <w:t>Possible cause</w:t>
      </w:r>
      <w:r>
        <w:sym w:font="Wingdings" w:char="F082"/>
      </w:r>
      <w:r>
        <w:t>: Wheels might have some problem</w:t>
      </w:r>
    </w:p>
    <w:p w14:paraId="4538FD96" w14:textId="2AF3493F" w:rsidR="00C10DA6" w:rsidRDefault="00C10DA6" w:rsidP="00A857B8">
      <w:pPr>
        <w:ind w:left="1440" w:firstLine="720"/>
      </w:pPr>
      <w:r>
        <w:t>Solution: Contact technician for more support and information</w:t>
      </w:r>
    </w:p>
    <w:p w14:paraId="1AB1C8BD" w14:textId="7C2A4230" w:rsidR="00985EBA" w:rsidRDefault="00BC37C3" w:rsidP="00A857B8">
      <w:pPr>
        <w:pStyle w:val="Heading3"/>
        <w:ind w:firstLine="0"/>
      </w:pPr>
      <w:bookmarkStart w:id="103" w:name="_Toc433783786"/>
      <w:r>
        <w:t>5.7</w:t>
      </w:r>
      <w:r w:rsidR="00DE0B7F">
        <w:t>.3 Buttons</w:t>
      </w:r>
      <w:r w:rsidR="00C10DA6">
        <w:t>/Joystick</w:t>
      </w:r>
      <w:r w:rsidR="00DE0B7F">
        <w:t xml:space="preserve"> do not work</w:t>
      </w:r>
      <w:bookmarkEnd w:id="103"/>
    </w:p>
    <w:p w14:paraId="316EB70E" w14:textId="77777777" w:rsidR="00985EBA" w:rsidRDefault="00DE0B7F" w:rsidP="00A857B8">
      <w:pPr>
        <w:ind w:left="720" w:firstLine="720"/>
      </w:pPr>
      <w:r>
        <w:t>Possible cause: Internal connection issue</w:t>
      </w:r>
    </w:p>
    <w:p w14:paraId="7F7156FE" w14:textId="77777777" w:rsidR="00DE385C" w:rsidRDefault="00DE0B7F" w:rsidP="00A857B8">
      <w:pPr>
        <w:ind w:left="1440" w:firstLine="720"/>
      </w:pPr>
      <w:r>
        <w:t>Solution: Contact technician for more support and information</w:t>
      </w:r>
    </w:p>
    <w:p w14:paraId="3A235658" w14:textId="77777777" w:rsidR="00DE385C" w:rsidRDefault="00DE385C" w:rsidP="00A857B8">
      <w:r>
        <w:br w:type="page"/>
      </w:r>
    </w:p>
    <w:p w14:paraId="78B44269" w14:textId="6B24F51F" w:rsidR="00F73CBB" w:rsidRDefault="0088498F">
      <w:pPr>
        <w:ind w:left="1440" w:firstLine="720"/>
      </w:pPr>
      <w:r>
        <w:rPr>
          <w:noProof/>
        </w:rPr>
        <w:lastRenderedPageBreak/>
        <mc:AlternateContent>
          <mc:Choice Requires="wps">
            <w:drawing>
              <wp:anchor distT="0" distB="0" distL="114300" distR="114300" simplePos="0" relativeHeight="251721728" behindDoc="0" locked="0" layoutInCell="1" allowOverlap="1" wp14:anchorId="049D71E9" wp14:editId="4EE465CE">
                <wp:simplePos x="0" y="0"/>
                <wp:positionH relativeFrom="column">
                  <wp:posOffset>-107315</wp:posOffset>
                </wp:positionH>
                <wp:positionV relativeFrom="paragraph">
                  <wp:posOffset>-700242</wp:posOffset>
                </wp:positionV>
                <wp:extent cx="6266180" cy="509270"/>
                <wp:effectExtent l="0" t="0" r="33020" b="24130"/>
                <wp:wrapNone/>
                <wp:docPr id="19"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180" cy="509270"/>
                        </a:xfrm>
                        <a:prstGeom prst="rect">
                          <a:avLst/>
                        </a:prstGeom>
                        <a:solidFill>
                          <a:srgbClr val="FFFFFF"/>
                        </a:solidFill>
                        <a:ln w="9525">
                          <a:solidFill>
                            <a:srgbClr val="FFFFFF"/>
                          </a:solidFill>
                          <a:miter lim="800000"/>
                          <a:headEnd/>
                          <a:tailEnd/>
                        </a:ln>
                      </wps:spPr>
                      <wps:txbx>
                        <w:txbxContent>
                          <w:p w14:paraId="5438E768" w14:textId="77777777" w:rsidR="00C3418E" w:rsidRDefault="00C3418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9D71E9" id="_x0000_t202" coordsize="21600,21600" o:spt="202" path="m0,0l0,21600,21600,21600,21600,0xe">
                <v:stroke joinstyle="miter"/>
                <v:path gradientshapeok="t" o:connecttype="rect"/>
              </v:shapetype>
              <v:shape id="Text_x0020_Box_x0020_90" o:spid="_x0000_s1037" type="#_x0000_t202" style="position:absolute;left:0;text-align:left;margin-left:-8.45pt;margin-top:-55.1pt;width:493.4pt;height:4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" strokecolor="white">
                <v:textbox>
                  <w:txbxContent>
                    <w:p w14:paraId="5438E768" w14:textId="77777777" w:rsidR="00C3418E" w:rsidRDefault="00C3418E"/>
                  </w:txbxContent>
                </v:textbox>
              </v:shape>
            </w:pict>
          </mc:Fallback>
        </mc:AlternateContent>
      </w:r>
      <w:r>
        <w:rPr>
          <w:noProof/>
        </w:rPr>
        <w:drawing>
          <wp:anchor distT="0" distB="0" distL="114300" distR="114300" simplePos="0" relativeHeight="251717632" behindDoc="1" locked="0" layoutInCell="1" allowOverlap="1" wp14:anchorId="2727BB88" wp14:editId="7FA2E732">
            <wp:simplePos x="0" y="0"/>
            <wp:positionH relativeFrom="column">
              <wp:posOffset>-31750</wp:posOffset>
            </wp:positionH>
            <wp:positionV relativeFrom="paragraph">
              <wp:posOffset>-37465</wp:posOffset>
            </wp:positionV>
            <wp:extent cx="1950085" cy="129984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0085" cy="1299845"/>
                    </a:xfrm>
                    <a:prstGeom prst="rect">
                      <a:avLst/>
                    </a:prstGeom>
                    <a:noFill/>
                  </pic:spPr>
                </pic:pic>
              </a:graphicData>
            </a:graphic>
            <wp14:sizeRelH relativeFrom="page">
              <wp14:pctWidth>0</wp14:pctWidth>
            </wp14:sizeRelH>
            <wp14:sizeRelV relativeFrom="page">
              <wp14:pctHeight>0</wp14:pctHeight>
            </wp14:sizeRelV>
          </wp:anchor>
        </w:drawing>
      </w:r>
    </w:p>
    <w:p w14:paraId="3664AB2F" w14:textId="77777777" w:rsidR="00F73CBB" w:rsidRDefault="00F73CBB">
      <w:pPr>
        <w:ind w:left="1440" w:firstLine="720"/>
      </w:pPr>
    </w:p>
    <w:p w14:paraId="4F07F96C" w14:textId="77777777" w:rsidR="00F73CBB" w:rsidRDefault="00F73CBB">
      <w:pPr>
        <w:ind w:left="1440" w:firstLine="720"/>
      </w:pPr>
    </w:p>
    <w:p w14:paraId="7FF88BC8" w14:textId="77777777" w:rsidR="00F73CBB" w:rsidRDefault="00F73CBB">
      <w:pPr>
        <w:ind w:left="1440" w:firstLine="720"/>
      </w:pPr>
    </w:p>
    <w:p w14:paraId="7D1778E7" w14:textId="77777777" w:rsidR="00985EBA" w:rsidRDefault="00985EBA">
      <w:pPr>
        <w:ind w:left="1440" w:firstLine="720"/>
      </w:pPr>
    </w:p>
    <w:p w14:paraId="088642DD" w14:textId="77777777" w:rsidR="00F73CBB" w:rsidRDefault="00F73CBB" w:rsidP="00F73CBB">
      <w:pPr>
        <w:ind w:firstLine="720"/>
      </w:pPr>
    </w:p>
    <w:p w14:paraId="21BFBF06" w14:textId="77777777" w:rsidR="00F73CBB" w:rsidRDefault="00F73CBB" w:rsidP="00F73CBB">
      <w:pPr>
        <w:ind w:firstLine="720"/>
      </w:pPr>
    </w:p>
    <w:p w14:paraId="54101F7F" w14:textId="77777777" w:rsidR="00F73CBB" w:rsidRDefault="00F73CBB" w:rsidP="00F73CBB">
      <w:pPr>
        <w:ind w:firstLine="720"/>
      </w:pPr>
    </w:p>
    <w:p w14:paraId="09952E92" w14:textId="77777777" w:rsidR="00F73CBB" w:rsidRDefault="00F73CBB" w:rsidP="00F73CBB">
      <w:pPr>
        <w:ind w:firstLine="720"/>
      </w:pPr>
      <w:r>
        <w:t>MTRX3700 Mechatronics 3</w:t>
      </w:r>
    </w:p>
    <w:p w14:paraId="3B284BF0" w14:textId="77777777" w:rsidR="00F73CBB" w:rsidRDefault="00F73CBB" w:rsidP="00F73CBB">
      <w:pPr>
        <w:ind w:firstLine="720"/>
      </w:pPr>
      <w:r>
        <w:t>University of Sydney</w:t>
      </w:r>
    </w:p>
    <w:p w14:paraId="13F6192C" w14:textId="78A1EDF3" w:rsidR="00F73CBB" w:rsidRDefault="0088498F" w:rsidP="00F73CBB">
      <w:pPr>
        <w:ind w:firstLine="720"/>
      </w:pPr>
      <w:r>
        <w:rPr>
          <w:noProof/>
        </w:rPr>
        <mc:AlternateContent>
          <mc:Choice Requires="wps">
            <w:drawing>
              <wp:anchor distT="0" distB="0" distL="114300" distR="114300" simplePos="0" relativeHeight="251722752" behindDoc="0" locked="0" layoutInCell="1" allowOverlap="1" wp14:anchorId="3A52199D" wp14:editId="2559947B">
                <wp:simplePos x="0" y="0"/>
                <wp:positionH relativeFrom="column">
                  <wp:posOffset>295910</wp:posOffset>
                </wp:positionH>
                <wp:positionV relativeFrom="paragraph">
                  <wp:posOffset>83185</wp:posOffset>
                </wp:positionV>
                <wp:extent cx="5423535" cy="0"/>
                <wp:effectExtent l="16510" t="6985" r="20955" b="31115"/>
                <wp:wrapNone/>
                <wp:docPr id="18"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3535"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68714" id="_x0000_t32" coordsize="21600,21600" o:spt="32" o:oned="t" path="m0,0l21600,21600e" filled="f">
                <v:path arrowok="t" fillok="f" o:connecttype="none"/>
                <o:lock v:ext="edit" shapetype="t"/>
              </v:shapetype>
              <v:shape id="AutoShape_x0020_91" o:spid="_x0000_s1026" type="#_x0000_t32" style="position:absolute;margin-left:23.3pt;margin-top:6.55pt;width:427.0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" strokeweight="1.25pt"/>
            </w:pict>
          </mc:Fallback>
        </mc:AlternateContent>
      </w:r>
    </w:p>
    <w:p w14:paraId="63305E6F" w14:textId="3ACBEA88" w:rsidR="00F73CBB" w:rsidRDefault="00F73CBB" w:rsidP="00F73CBB">
      <w:r>
        <w:tab/>
        <w:t xml:space="preserve">For </w:t>
      </w:r>
      <w:r w:rsidR="002B3057">
        <w:t xml:space="preserve">more information about </w:t>
      </w:r>
      <w:r w:rsidR="00314B05">
        <w:t>Jousting Robot</w:t>
      </w:r>
      <w:r w:rsidR="002B3057">
        <w:t xml:space="preserve">, please refer to </w:t>
      </w:r>
      <w:r w:rsidR="00314B05">
        <w:t xml:space="preserve">House of </w:t>
      </w:r>
      <w:proofErr w:type="spellStart"/>
      <w:r w:rsidR="00314B05">
        <w:t>Faintree</w:t>
      </w:r>
      <w:proofErr w:type="spellEnd"/>
    </w:p>
    <w:p w14:paraId="51A3C408" w14:textId="77777777" w:rsidR="002B3057" w:rsidRDefault="002B3057" w:rsidP="002B3057">
      <w:r>
        <w:tab/>
        <w:t xml:space="preserve">The product </w:t>
      </w:r>
      <w:r w:rsidR="00F82123">
        <w:t>is</w:t>
      </w:r>
      <w:r>
        <w:t xml:space="preserve"> only provided in MTRX3700 Mechatronics 3, University of Sydney</w:t>
      </w:r>
    </w:p>
    <w:p w14:paraId="12A43C7A" w14:textId="1FE3F677" w:rsidR="00F73CBB" w:rsidRDefault="0088498F">
      <w:pPr>
        <w:ind w:left="1440" w:firstLine="720"/>
      </w:pPr>
      <w:r>
        <w:rPr>
          <w:noProof/>
        </w:rPr>
        <mc:AlternateContent>
          <mc:Choice Requires="wps">
            <w:drawing>
              <wp:anchor distT="0" distB="0" distL="114300" distR="114300" simplePos="0" relativeHeight="251719680" behindDoc="0" locked="0" layoutInCell="1" allowOverlap="1" wp14:anchorId="6879679C" wp14:editId="42A2500D">
                <wp:simplePos x="0" y="0"/>
                <wp:positionH relativeFrom="column">
                  <wp:posOffset>1900932</wp:posOffset>
                </wp:positionH>
                <wp:positionV relativeFrom="paragraph">
                  <wp:posOffset>5727863</wp:posOffset>
                </wp:positionV>
                <wp:extent cx="2580238" cy="287655"/>
                <wp:effectExtent l="0" t="0" r="36195" b="1714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0238" cy="287655"/>
                        </a:xfrm>
                        <a:prstGeom prst="rect">
                          <a:avLst/>
                        </a:prstGeom>
                        <a:solidFill>
                          <a:srgbClr val="FFFFFF"/>
                        </a:solidFill>
                        <a:ln w="9525">
                          <a:solidFill>
                            <a:srgbClr val="FFFFFF"/>
                          </a:solidFill>
                          <a:miter lim="800000"/>
                          <a:headEnd/>
                          <a:tailEnd/>
                        </a:ln>
                      </wps:spPr>
                      <wps:txbx>
                        <w:txbxContent>
                          <w:p w14:paraId="4AC9331F" w14:textId="1CB11A79" w:rsidR="00C3418E" w:rsidRDefault="00C3418E">
                            <w:r>
                              <w:t>Copy Right ©House</w:t>
                            </w:r>
                            <w:r>
                              <w:rPr>
                                <w:lang w:val="en-AU"/>
                              </w:rPr>
                              <w:t xml:space="preserve"> of </w:t>
                            </w:r>
                            <w:proofErr w:type="spellStart"/>
                            <w:r>
                              <w:rPr>
                                <w:lang w:val="en-AU"/>
                              </w:rPr>
                              <w:t>Faintree</w:t>
                            </w:r>
                            <w:proofErr w:type="spellEnd"/>
                            <w:r>
                              <w:rPr>
                                <w:lang w:val="en-AU"/>
                              </w:rPr>
                              <w:t xml:space="preserve"> </w:t>
                            </w:r>
                            <w:r>
                              <w:t>2015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79679C" id="Text_x0020_Box_x0020_2" o:spid="_x0000_s1038" type="#_x0000_t202" style="position:absolute;left:0;text-align:left;margin-left:149.7pt;margin-top:451pt;width:203.15pt;height:22.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" strokecolor="white">
                <v:textbox>
                  <w:txbxContent>
                    <w:p w14:paraId="4AC9331F" w14:textId="1CB11A79" w:rsidR="00C3418E" w:rsidRDefault="00C3418E">
                      <w:r>
                        <w:t>Copy Right ©House</w:t>
                      </w:r>
                      <w:r>
                        <w:rPr>
                          <w:lang w:val="en-AU"/>
                        </w:rPr>
                        <w:t xml:space="preserve"> of </w:t>
                      </w:r>
                      <w:proofErr w:type="spellStart"/>
                      <w:r>
                        <w:rPr>
                          <w:lang w:val="en-AU"/>
                        </w:rPr>
                        <w:t>Faintree</w:t>
                      </w:r>
                      <w:proofErr w:type="spellEnd"/>
                      <w:r>
                        <w:rPr>
                          <w:lang w:val="en-AU"/>
                        </w:rPr>
                        <w:t xml:space="preserve"> </w:t>
                      </w:r>
                      <w:r>
                        <w:t>2015</w:t>
                      </w:r>
                    </w:p>
                  </w:txbxContent>
                </v:textbox>
              </v:shape>
            </w:pict>
          </mc:Fallback>
        </mc:AlternateContent>
      </w:r>
    </w:p>
    <w:sectPr w:rsidR="00F73CBB" w:rsidSect="00C3418E">
      <w:headerReference w:type="default" r:id="rId45"/>
      <w:footerReference w:type="default" r:id="rId46"/>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6A247E" w14:textId="77777777" w:rsidR="00AD790B" w:rsidRDefault="00AD790B">
      <w:r>
        <w:separator/>
      </w:r>
    </w:p>
  </w:endnote>
  <w:endnote w:type="continuationSeparator" w:id="0">
    <w:p w14:paraId="08487E51" w14:textId="77777777" w:rsidR="00AD790B" w:rsidRDefault="00AD7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67443" w14:textId="77777777" w:rsidR="00C3418E" w:rsidRDefault="00C3418E">
    <w:pPr>
      <w:pStyle w:val="Footer"/>
      <w:pBdr>
        <w:top w:val="single" w:sz="12" w:space="1" w:color="auto"/>
      </w:pBdr>
      <w:tabs>
        <w:tab w:val="clear" w:pos="8640"/>
        <w:tab w:val="right" w:pos="9360"/>
      </w:tabs>
      <w:rPr>
        <w:rStyle w:val="PageNumber"/>
        <w:b/>
        <w:sz w:val="20"/>
      </w:rPr>
    </w:pPr>
  </w:p>
  <w:p w14:paraId="765720FA" w14:textId="77777777" w:rsidR="00C3418E" w:rsidRDefault="00C3418E">
    <w:pPr>
      <w:pStyle w:val="Footer"/>
      <w:pBdr>
        <w:top w:val="single" w:sz="12" w:space="1" w:color="auto"/>
      </w:pBdr>
      <w:tabs>
        <w:tab w:val="clear" w:pos="8640"/>
        <w:tab w:val="right" w:pos="9360"/>
      </w:tabs>
      <w:rPr>
        <w:rStyle w:val="PageNumber"/>
        <w:b/>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537F3C" w14:textId="77777777" w:rsidR="00C3418E" w:rsidRDefault="00C3418E">
    <w:pPr>
      <w:pStyle w:val="Footer"/>
      <w:pBdr>
        <w:top w:val="single" w:sz="12" w:space="1" w:color="auto"/>
      </w:pBdr>
      <w:tabs>
        <w:tab w:val="clear" w:pos="8640"/>
        <w:tab w:val="right" w:pos="9360"/>
      </w:tabs>
      <w:rPr>
        <w:rStyle w:val="PageNumber"/>
        <w:b/>
        <w:sz w:val="20"/>
      </w:rPr>
    </w:pPr>
  </w:p>
  <w:p w14:paraId="3544E3A2" w14:textId="77777777" w:rsidR="00C3418E" w:rsidRDefault="00C3418E">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2C906" w14:textId="3B953A82" w:rsidR="00C3418E" w:rsidRDefault="00C3418E">
    <w:pPr>
      <w:pStyle w:val="Footer"/>
      <w:pBdr>
        <w:top w:val="single" w:sz="12" w:space="1" w:color="auto"/>
      </w:pBdr>
      <w:tabs>
        <w:tab w:val="clear" w:pos="8640"/>
        <w:tab w:val="right" w:pos="9360"/>
      </w:tabs>
      <w:rPr>
        <w:rStyle w:val="PageNumber"/>
        <w:b/>
        <w:sz w:val="20"/>
      </w:rPr>
    </w:pPr>
    <w:r>
      <w:rPr>
        <w:noProof/>
        <w:sz w:val="20"/>
      </w:rPr>
      <mc:AlternateContent>
        <mc:Choice Requires="wps">
          <w:drawing>
            <wp:anchor distT="0" distB="0" distL="114300" distR="114300" simplePos="0" relativeHeight="251663360" behindDoc="0" locked="0" layoutInCell="1" allowOverlap="1" wp14:anchorId="5A6C40AB" wp14:editId="76587BE0">
              <wp:simplePos x="0" y="0"/>
              <wp:positionH relativeFrom="margin">
                <wp:align>right</wp:align>
              </wp:positionH>
              <wp:positionV relativeFrom="paragraph">
                <wp:posOffset>0</wp:posOffset>
              </wp:positionV>
              <wp:extent cx="57785" cy="131445"/>
              <wp:effectExtent l="4445" t="0" r="1270" b="0"/>
              <wp:wrapNone/>
              <wp:docPr id="14"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98A76"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Pr>
                              <w:noProof/>
                              <w:sz w:val="18"/>
                            </w:rPr>
                            <w:t>5</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A6C40AB" id="_x6587__x672c__x6846__x0020_41" o:spid="_x0000_s1039" style="position:absolute;left:0;text-align:left;margin-left:-46.65pt;margin-top:0;width:4.55pt;height:10.35pt;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" filled="f" stroked="f">
              <v:textbox style="mso-fit-shape-to-text:t" inset="0,0,0,0">
                <w:txbxContent>
                  <w:p w14:paraId="08998A76"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Pr>
                        <w:noProof/>
                        <w:sz w:val="18"/>
                      </w:rPr>
                      <w:t>5</w:t>
                    </w:r>
                    <w:r>
                      <w:rPr>
                        <w:sz w:val="18"/>
                      </w:rPr>
                      <w:fldChar w:fldCharType="end"/>
                    </w:r>
                  </w:p>
                </w:txbxContent>
              </v:textbox>
              <w10:wrap anchorx="margin"/>
            </v:rect>
          </w:pict>
        </mc:Fallback>
      </mc:AlternateContent>
    </w:r>
    <w:r>
      <w:rPr>
        <w:b/>
        <w:sz w:val="20"/>
      </w:rPr>
      <w:t xml:space="preserve">User’s Manual </w:t>
    </w:r>
    <w:r>
      <w:rPr>
        <w:b/>
        <w:sz w:val="20"/>
      </w:rPr>
      <w:tab/>
    </w:r>
    <w:r>
      <w:rPr>
        <w:b/>
        <w:sz w:val="20"/>
      </w:rPr>
      <w:tab/>
    </w:r>
  </w:p>
  <w:p w14:paraId="3D46E6A9" w14:textId="77777777" w:rsidR="00C3418E" w:rsidRDefault="00C3418E">
    <w:pPr>
      <w:pStyle w:val="Footer"/>
      <w:pBdr>
        <w:top w:val="single" w:sz="12" w:space="1" w:color="auto"/>
      </w:pBdr>
      <w:tabs>
        <w:tab w:val="clear" w:pos="8640"/>
        <w:tab w:val="right" w:pos="9360"/>
      </w:tabs>
      <w:rPr>
        <w:b/>
        <w:sz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4A7B5" w14:textId="016933C0" w:rsidR="00C3418E" w:rsidRDefault="00C3418E">
    <w:pPr>
      <w:pStyle w:val="Footer"/>
      <w:pBdr>
        <w:top w:val="single" w:sz="12" w:space="1" w:color="auto"/>
      </w:pBdr>
      <w:tabs>
        <w:tab w:val="clear" w:pos="8640"/>
        <w:tab w:val="right" w:pos="9360"/>
      </w:tabs>
      <w:rPr>
        <w:rStyle w:val="PageNumber"/>
        <w:b/>
        <w:sz w:val="20"/>
      </w:rPr>
    </w:pPr>
    <w:r>
      <w:rPr>
        <w:noProof/>
        <w:sz w:val="20"/>
      </w:rPr>
      <mc:AlternateContent>
        <mc:Choice Requires="wps">
          <w:drawing>
            <wp:anchor distT="0" distB="0" distL="114300" distR="114300" simplePos="0" relativeHeight="251664384" behindDoc="0" locked="0" layoutInCell="1" allowOverlap="1" wp14:anchorId="05F9C6ED" wp14:editId="2BFF6F9A">
              <wp:simplePos x="0" y="0"/>
              <wp:positionH relativeFrom="margin">
                <wp:align>right</wp:align>
              </wp:positionH>
              <wp:positionV relativeFrom="paragraph">
                <wp:posOffset>0</wp:posOffset>
              </wp:positionV>
              <wp:extent cx="57785" cy="131445"/>
              <wp:effectExtent l="4445" t="0" r="1270" b="0"/>
              <wp:wrapNone/>
              <wp:docPr id="13"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05A3A"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Pr>
                              <w:noProof/>
                              <w:sz w:val="18"/>
                            </w:rPr>
                            <w:t>6</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5F9C6ED" id="_x6587__x672c__x6846__x0020_42" o:spid="_x0000_s1040" style="position:absolute;left:0;text-align:left;margin-left:-46.65pt;margin-top:0;width:4.55pt;height:10.35pt;z-index:25166438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" filled="f" stroked="f">
              <v:textbox style="mso-fit-shape-to-text:t" inset="0,0,0,0">
                <w:txbxContent>
                  <w:p w14:paraId="0B805A3A"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Pr>
                        <w:noProof/>
                        <w:sz w:val="18"/>
                      </w:rPr>
                      <w:t>6</w:t>
                    </w:r>
                    <w:r>
                      <w:rPr>
                        <w:sz w:val="18"/>
                      </w:rPr>
                      <w:fldChar w:fldCharType="end"/>
                    </w:r>
                  </w:p>
                </w:txbxContent>
              </v:textbox>
              <w10:wrap anchorx="margin"/>
            </v:rect>
          </w:pict>
        </mc:Fallback>
      </mc:AlternateContent>
    </w:r>
  </w:p>
  <w:p w14:paraId="3A72A7BE" w14:textId="77777777" w:rsidR="00C3418E" w:rsidRDefault="00C3418E">
    <w:pPr>
      <w:pStyle w:val="Footer"/>
      <w:pBdr>
        <w:top w:val="single" w:sz="12" w:space="1" w:color="auto"/>
      </w:pBdr>
      <w:tabs>
        <w:tab w:val="clear" w:pos="8640"/>
        <w:tab w:val="right" w:pos="9360"/>
      </w:tabs>
      <w:rPr>
        <w:b/>
        <w:sz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02193" w14:textId="6353044B" w:rsidR="00C3418E" w:rsidRDefault="00C3418E">
    <w:pPr>
      <w:pStyle w:val="Footer"/>
      <w:pBdr>
        <w:top w:val="single" w:sz="12" w:space="1" w:color="auto"/>
      </w:pBdr>
      <w:tabs>
        <w:tab w:val="clear" w:pos="8640"/>
        <w:tab w:val="right" w:pos="9360"/>
      </w:tabs>
      <w:rPr>
        <w:b/>
        <w:sz w:val="20"/>
      </w:rPr>
    </w:pPr>
    <w:r>
      <w:rPr>
        <w:noProof/>
        <w:sz w:val="20"/>
      </w:rPr>
      <mc:AlternateContent>
        <mc:Choice Requires="wps">
          <w:drawing>
            <wp:anchor distT="0" distB="0" distL="114300" distR="114300" simplePos="0" relativeHeight="251658240" behindDoc="0" locked="0" layoutInCell="1" allowOverlap="1" wp14:anchorId="7751BC1B" wp14:editId="19BF84B6">
              <wp:simplePos x="0" y="0"/>
              <wp:positionH relativeFrom="margin">
                <wp:align>right</wp:align>
              </wp:positionH>
              <wp:positionV relativeFrom="paragraph">
                <wp:posOffset>0</wp:posOffset>
              </wp:positionV>
              <wp:extent cx="76835" cy="175260"/>
              <wp:effectExtent l="0" t="0" r="1270" b="2540"/>
              <wp:wrapNone/>
              <wp:docPr id="12"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3FC4F"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sidRPr="00A857B8">
                            <w:rPr>
                              <w:noProof/>
                            </w:rPr>
                            <w:t>8</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751BC1B" id="_x6587__x672c__x6846__x0020_36" o:spid="_x0000_s1041" style="position:absolute;left:0;text-align:left;margin-left:-45.15pt;margin-top:0;width:6.05pt;height:13.8pt;z-index:25165824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" filled="f" stroked="f">
              <v:textbox style="mso-fit-shape-to-text:t" inset="0,0,0,0">
                <w:txbxContent>
                  <w:p w14:paraId="1033FC4F"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sidRPr="00A857B8">
                      <w:rPr>
                        <w:noProof/>
                      </w:rPr>
                      <w:t>8</w:t>
                    </w:r>
                    <w:r>
                      <w:rPr>
                        <w:sz w:val="18"/>
                      </w:rPr>
                      <w:fldChar w:fldCharType="end"/>
                    </w:r>
                  </w:p>
                </w:txbxContent>
              </v:textbox>
              <w10:wrap anchorx="margin"/>
            </v:rect>
          </w:pict>
        </mc:Fallback>
      </mc:AlternateContent>
    </w:r>
    <w:r>
      <w:rPr>
        <w:b/>
        <w:sz w:val="20"/>
      </w:rPr>
      <w:t>User’s Manual</w:t>
    </w:r>
    <w:r>
      <w:rPr>
        <w:b/>
        <w:sz w:val="20"/>
      </w:rPr>
      <w:tab/>
    </w:r>
    <w:r>
      <w:rPr>
        <w:b/>
        <w:sz w:val="20"/>
      </w:rPr>
      <w:tab/>
    </w:r>
  </w:p>
  <w:p w14:paraId="7AB4F4A5" w14:textId="77777777" w:rsidR="00C3418E" w:rsidRDefault="00C3418E">
    <w:pPr>
      <w:pStyle w:val="Footer"/>
      <w:pBdr>
        <w:top w:val="single" w:sz="12" w:space="1" w:color="auto"/>
      </w:pBdr>
      <w:tabs>
        <w:tab w:val="clear" w:pos="8640"/>
        <w:tab w:val="right" w:pos="9360"/>
      </w:tabs>
      <w:rPr>
        <w:rStyle w:val="PageNumber"/>
        <w:b/>
        <w:sz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CF72A" w14:textId="229921C5" w:rsidR="00C3418E" w:rsidRDefault="00C3418E">
    <w:pPr>
      <w:pStyle w:val="Footer"/>
      <w:pBdr>
        <w:top w:val="single" w:sz="12" w:space="1" w:color="auto"/>
      </w:pBdr>
      <w:tabs>
        <w:tab w:val="clear" w:pos="8640"/>
        <w:tab w:val="right" w:pos="9360"/>
      </w:tabs>
      <w:rPr>
        <w:rStyle w:val="PageNumber"/>
        <w:b/>
        <w:sz w:val="20"/>
      </w:rPr>
    </w:pPr>
    <w:r>
      <w:rPr>
        <w:noProof/>
        <w:sz w:val="20"/>
      </w:rPr>
      <mc:AlternateContent>
        <mc:Choice Requires="wps">
          <w:drawing>
            <wp:anchor distT="0" distB="0" distL="114300" distR="114300" simplePos="0" relativeHeight="251659264" behindDoc="0" locked="0" layoutInCell="1" allowOverlap="1" wp14:anchorId="15AA407D" wp14:editId="54A03EE1">
              <wp:simplePos x="0" y="0"/>
              <wp:positionH relativeFrom="margin">
                <wp:align>right</wp:align>
              </wp:positionH>
              <wp:positionV relativeFrom="paragraph">
                <wp:posOffset>0</wp:posOffset>
              </wp:positionV>
              <wp:extent cx="153035" cy="207010"/>
              <wp:effectExtent l="0" t="0" r="1270" b="0"/>
              <wp:wrapNone/>
              <wp:docPr id="11"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3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382A4" w14:textId="77777777" w:rsidR="00C3418E" w:rsidRDefault="00C3418E">
                          <w:pPr>
                            <w:pStyle w:val="Footer"/>
                            <w:pBdr>
                              <w:top w:val="single" w:sz="12" w:space="1" w:color="auto"/>
                            </w:pBdr>
                            <w:tabs>
                              <w:tab w:val="clear" w:pos="8640"/>
                              <w:tab w:val="right" w:pos="9360"/>
                            </w:tabs>
                          </w:pPr>
                          <w:r>
                            <w:fldChar w:fldCharType="begin"/>
                          </w:r>
                          <w:r>
                            <w:instrText xml:space="preserve"> PAGE  \* MERGEFORMAT </w:instrText>
                          </w:r>
                          <w:r>
                            <w:fldChar w:fldCharType="separate"/>
                          </w:r>
                          <w:r w:rsidR="00A857B8">
                            <w:rPr>
                              <w:noProof/>
                            </w:rPr>
                            <w:t>10</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5AA407D" id="_x6587__x672c__x6846__x0020_37" o:spid="_x0000_s1042" style="position:absolute;left:0;text-align:left;margin-left:-39.15pt;margin-top:0;width:12.05pt;height:16.3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" filled="f" stroked="f">
              <v:textbox style="mso-fit-shape-to-text:t" inset="0,0,0,0">
                <w:txbxContent>
                  <w:p w14:paraId="365382A4" w14:textId="77777777" w:rsidR="00C3418E" w:rsidRDefault="00C3418E">
                    <w:pPr>
                      <w:pStyle w:val="Footer"/>
                      <w:pBdr>
                        <w:top w:val="single" w:sz="12" w:space="1" w:color="auto"/>
                      </w:pBdr>
                      <w:tabs>
                        <w:tab w:val="clear" w:pos="8640"/>
                        <w:tab w:val="right" w:pos="9360"/>
                      </w:tabs>
                    </w:pPr>
                    <w:r>
                      <w:fldChar w:fldCharType="begin"/>
                    </w:r>
                    <w:r>
                      <w:instrText xml:space="preserve"> PAGE  \* MERGEFORMAT </w:instrText>
                    </w:r>
                    <w:r>
                      <w:fldChar w:fldCharType="separate"/>
                    </w:r>
                    <w:r w:rsidR="00A857B8">
                      <w:rPr>
                        <w:noProof/>
                      </w:rPr>
                      <w:t>10</w:t>
                    </w:r>
                    <w:r>
                      <w:fldChar w:fldCharType="end"/>
                    </w:r>
                  </w:p>
                </w:txbxContent>
              </v:textbox>
              <w10:wrap anchorx="margin"/>
            </v:rect>
          </w:pict>
        </mc:Fallback>
      </mc:AlternateContent>
    </w:r>
  </w:p>
  <w:p w14:paraId="3702ABDF" w14:textId="77777777" w:rsidR="00C3418E" w:rsidRDefault="00C3418E">
    <w:pPr>
      <w:pStyle w:val="Footer"/>
      <w:pBdr>
        <w:top w:val="single" w:sz="12" w:space="1" w:color="auto"/>
      </w:pBdr>
      <w:tabs>
        <w:tab w:val="clear" w:pos="8640"/>
        <w:tab w:val="right" w:pos="9360"/>
      </w:tabs>
      <w:rPr>
        <w:rStyle w:val="PageNumber"/>
        <w:sz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D0F08" w14:textId="15341B36" w:rsidR="00C3418E" w:rsidRDefault="00C3418E">
    <w:pPr>
      <w:pStyle w:val="Footer"/>
      <w:pBdr>
        <w:top w:val="single" w:sz="12" w:space="1" w:color="auto"/>
      </w:pBdr>
      <w:tabs>
        <w:tab w:val="clear" w:pos="8640"/>
        <w:tab w:val="right" w:pos="9360"/>
      </w:tabs>
      <w:rPr>
        <w:b/>
        <w:sz w:val="20"/>
      </w:rPr>
    </w:pPr>
    <w:r>
      <w:rPr>
        <w:noProof/>
        <w:sz w:val="20"/>
      </w:rPr>
      <mc:AlternateContent>
        <mc:Choice Requires="wps">
          <w:drawing>
            <wp:anchor distT="0" distB="0" distL="114300" distR="114300" simplePos="0" relativeHeight="251660288" behindDoc="0" locked="0" layoutInCell="1" allowOverlap="1" wp14:anchorId="126FDC6F" wp14:editId="77CD2C94">
              <wp:simplePos x="0" y="0"/>
              <wp:positionH relativeFrom="margin">
                <wp:align>right</wp:align>
              </wp:positionH>
              <wp:positionV relativeFrom="paragraph">
                <wp:posOffset>0</wp:posOffset>
              </wp:positionV>
              <wp:extent cx="153035" cy="175260"/>
              <wp:effectExtent l="0" t="0" r="1270" b="2540"/>
              <wp:wrapNone/>
              <wp:docPr id="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26452"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sidRPr="00A857B8">
                            <w:rPr>
                              <w:noProof/>
                            </w:rPr>
                            <w:t>12</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26FDC6F" id="_x6587__x672c__x6846__x0020_38" o:spid="_x0000_s1043" style="position:absolute;left:0;text-align:left;margin-left:-39.15pt;margin-top:0;width:12.05pt;height:13.8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" filled="f" stroked="f">
              <v:textbox style="mso-fit-shape-to-text:t" inset="0,0,0,0">
                <w:txbxContent>
                  <w:p w14:paraId="4FC26452"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sidRPr="00A857B8">
                      <w:rPr>
                        <w:noProof/>
                      </w:rPr>
                      <w:t>12</w:t>
                    </w:r>
                    <w:r>
                      <w:rPr>
                        <w:sz w:val="18"/>
                      </w:rPr>
                      <w:fldChar w:fldCharType="end"/>
                    </w:r>
                  </w:p>
                </w:txbxContent>
              </v:textbox>
              <w10:wrap anchorx="margin"/>
            </v:rect>
          </w:pict>
        </mc:Fallback>
      </mc:AlternateContent>
    </w:r>
    <w:r>
      <w:rPr>
        <w:b/>
        <w:sz w:val="20"/>
      </w:rPr>
      <w:t>User’s Manual</w:t>
    </w:r>
    <w:r>
      <w:rPr>
        <w:b/>
        <w:sz w:val="20"/>
      </w:rPr>
      <w:tab/>
    </w:r>
    <w:r>
      <w:rPr>
        <w:b/>
        <w:sz w:val="20"/>
      </w:rPr>
      <w:tab/>
    </w:r>
  </w:p>
  <w:p w14:paraId="7026770D" w14:textId="77777777" w:rsidR="00C3418E" w:rsidRDefault="00C3418E">
    <w:pPr>
      <w:pStyle w:val="Footer"/>
      <w:pBdr>
        <w:top w:val="single" w:sz="12" w:space="1" w:color="auto"/>
      </w:pBdr>
      <w:tabs>
        <w:tab w:val="clear" w:pos="8640"/>
        <w:tab w:val="right" w:pos="9360"/>
      </w:tabs>
      <w:rPr>
        <w:rStyle w:val="PageNumber"/>
        <w:sz w:val="20"/>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764EB8" w14:textId="61F6E65A" w:rsidR="00C3418E" w:rsidRDefault="00C3418E">
    <w:pPr>
      <w:pStyle w:val="Footer"/>
      <w:pBdr>
        <w:top w:val="single" w:sz="12" w:space="1" w:color="auto"/>
      </w:pBdr>
      <w:tabs>
        <w:tab w:val="clear" w:pos="8640"/>
        <w:tab w:val="right" w:pos="9360"/>
      </w:tabs>
      <w:rPr>
        <w:b/>
        <w:sz w:val="20"/>
      </w:rPr>
    </w:pPr>
    <w:r>
      <w:rPr>
        <w:noProof/>
        <w:sz w:val="20"/>
      </w:rPr>
      <mc:AlternateContent>
        <mc:Choice Requires="wps">
          <w:drawing>
            <wp:anchor distT="0" distB="0" distL="114300" distR="114300" simplePos="0" relativeHeight="251661312" behindDoc="0" locked="0" layoutInCell="1" allowOverlap="1" wp14:anchorId="05B3847D" wp14:editId="465C6762">
              <wp:simplePos x="0" y="0"/>
              <wp:positionH relativeFrom="margin">
                <wp:align>right</wp:align>
              </wp:positionH>
              <wp:positionV relativeFrom="paragraph">
                <wp:posOffset>0</wp:posOffset>
              </wp:positionV>
              <wp:extent cx="153035" cy="175260"/>
              <wp:effectExtent l="0" t="0" r="1270" b="2540"/>
              <wp:wrapNone/>
              <wp:docPr id="6"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D886E"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sidRPr="00A857B8">
                            <w:rPr>
                              <w:noProof/>
                            </w:rPr>
                            <w:t>14</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5B3847D" id="_x6587__x672c__x6846__x0020_39" o:spid="_x0000_s1044" style="position:absolute;left:0;text-align:left;margin-left:-39.15pt;margin-top:0;width:12.05pt;height:13.8pt;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" filled="f" stroked="f">
              <v:textbox style="mso-fit-shape-to-text:t" inset="0,0,0,0">
                <w:txbxContent>
                  <w:p w14:paraId="711D886E" w14:textId="77777777" w:rsidR="00C3418E" w:rsidRDefault="00C3418E">
                    <w:pPr>
                      <w:snapToGrid w:val="0"/>
                      <w:rPr>
                        <w:sz w:val="18"/>
                      </w:rPr>
                    </w:pPr>
                    <w:r>
                      <w:rPr>
                        <w:sz w:val="18"/>
                      </w:rPr>
                      <w:fldChar w:fldCharType="begin"/>
                    </w:r>
                    <w:r>
                      <w:rPr>
                        <w:sz w:val="18"/>
                      </w:rPr>
                      <w:instrText xml:space="preserve"> PAGE  \* MERGEFORMAT </w:instrText>
                    </w:r>
                    <w:r>
                      <w:rPr>
                        <w:sz w:val="18"/>
                      </w:rPr>
                      <w:fldChar w:fldCharType="separate"/>
                    </w:r>
                    <w:r w:rsidR="00A857B8" w:rsidRPr="00A857B8">
                      <w:rPr>
                        <w:noProof/>
                      </w:rPr>
                      <w:t>14</w:t>
                    </w:r>
                    <w:r>
                      <w:rPr>
                        <w:sz w:val="18"/>
                      </w:rPr>
                      <w:fldChar w:fldCharType="end"/>
                    </w:r>
                  </w:p>
                </w:txbxContent>
              </v:textbox>
              <w10:wrap anchorx="margin"/>
            </v:rect>
          </w:pict>
        </mc:Fallback>
      </mc:AlternateContent>
    </w:r>
    <w:r>
      <w:rPr>
        <w:b/>
        <w:sz w:val="20"/>
      </w:rPr>
      <w:t>User’s Manual</w:t>
    </w:r>
    <w:r>
      <w:rPr>
        <w:b/>
        <w:sz w:val="20"/>
      </w:rPr>
      <w:tab/>
    </w:r>
    <w:r>
      <w:rPr>
        <w:b/>
        <w:sz w:val="20"/>
      </w:rPr>
      <w:tab/>
    </w:r>
  </w:p>
  <w:p w14:paraId="72B6C3CE" w14:textId="77777777" w:rsidR="00C3418E" w:rsidRDefault="00C3418E">
    <w:pPr>
      <w:pStyle w:val="Footer"/>
      <w:pBdr>
        <w:top w:val="single" w:sz="12" w:space="1" w:color="auto"/>
      </w:pBdr>
      <w:tabs>
        <w:tab w:val="clear" w:pos="8640"/>
        <w:tab w:val="right" w:pos="9360"/>
      </w:tabs>
      <w:rPr>
        <w:rStyle w:val="PageNumber"/>
        <w:sz w:val="20"/>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E6D95" w14:textId="31E69034" w:rsidR="00C3418E" w:rsidRDefault="00C3418E">
    <w:pPr>
      <w:pStyle w:val="Footer"/>
      <w:pBdr>
        <w:top w:val="single" w:sz="12" w:space="1" w:color="auto"/>
      </w:pBdr>
      <w:tabs>
        <w:tab w:val="clear" w:pos="8640"/>
        <w:tab w:val="right" w:pos="9360"/>
      </w:tabs>
      <w:rPr>
        <w:rStyle w:val="PageNumber"/>
        <w:b/>
        <w:sz w:val="20"/>
      </w:rPr>
    </w:pPr>
    <w:r>
      <w:rPr>
        <w:noProof/>
        <w:sz w:val="20"/>
      </w:rPr>
      <mc:AlternateContent>
        <mc:Choice Requires="wps">
          <w:drawing>
            <wp:anchor distT="0" distB="0" distL="114300" distR="114300" simplePos="0" relativeHeight="251665408" behindDoc="0" locked="0" layoutInCell="1" allowOverlap="1" wp14:anchorId="1F79A2F3" wp14:editId="0E249F15">
              <wp:simplePos x="0" y="0"/>
              <wp:positionH relativeFrom="margin">
                <wp:posOffset>5796915</wp:posOffset>
              </wp:positionH>
              <wp:positionV relativeFrom="paragraph">
                <wp:posOffset>4917</wp:posOffset>
              </wp:positionV>
              <wp:extent cx="153035" cy="207010"/>
              <wp:effectExtent l="0" t="0" r="24765" b="21590"/>
              <wp:wrapNone/>
              <wp:docPr id="5"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35"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21325" w14:textId="77777777" w:rsidR="00C3418E" w:rsidRDefault="00C3418E">
                          <w:pPr>
                            <w:pStyle w:val="Footer"/>
                            <w:pBdr>
                              <w:top w:val="single" w:sz="12" w:space="1" w:color="auto"/>
                            </w:pBdr>
                            <w:tabs>
                              <w:tab w:val="clear" w:pos="8640"/>
                              <w:tab w:val="right" w:pos="9360"/>
                            </w:tabs>
                          </w:pPr>
                          <w:r>
                            <w:fldChar w:fldCharType="begin"/>
                          </w:r>
                          <w:r>
                            <w:instrText xml:space="preserve"> PAGE  \* MERGEFORMAT </w:instrText>
                          </w:r>
                          <w:r>
                            <w:fldChar w:fldCharType="separate"/>
                          </w:r>
                          <w:r w:rsidR="00A857B8">
                            <w:rPr>
                              <w:noProof/>
                            </w:rPr>
                            <w:t>18</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F79A2F3" id="_x6587__x672c__x6846__x0020_40" o:spid="_x0000_s1045" style="position:absolute;left:0;text-align:left;margin-left:456.45pt;margin-top:.4pt;width:12.05pt;height:16.3pt;z-index:2516654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" filled="f" stroked="f">
              <v:textbox style="mso-fit-shape-to-text:t" inset="0,0,0,0">
                <w:txbxContent>
                  <w:p w14:paraId="67D21325" w14:textId="77777777" w:rsidR="00C3418E" w:rsidRDefault="00C3418E">
                    <w:pPr>
                      <w:pStyle w:val="Footer"/>
                      <w:pBdr>
                        <w:top w:val="single" w:sz="12" w:space="1" w:color="auto"/>
                      </w:pBdr>
                      <w:tabs>
                        <w:tab w:val="clear" w:pos="8640"/>
                        <w:tab w:val="right" w:pos="9360"/>
                      </w:tabs>
                    </w:pPr>
                    <w:r>
                      <w:fldChar w:fldCharType="begin"/>
                    </w:r>
                    <w:r>
                      <w:instrText xml:space="preserve"> PAGE  \* MERGEFORMAT </w:instrText>
                    </w:r>
                    <w:r>
                      <w:fldChar w:fldCharType="separate"/>
                    </w:r>
                    <w:r w:rsidR="00A857B8">
                      <w:rPr>
                        <w:noProof/>
                      </w:rPr>
                      <w:t>18</w:t>
                    </w:r>
                    <w:r>
                      <w:fldChar w:fldCharType="end"/>
                    </w:r>
                  </w:p>
                </w:txbxContent>
              </v:textbox>
              <w10:wrap anchorx="margin"/>
            </v:rect>
          </w:pict>
        </mc:Fallback>
      </mc:AlternateContent>
    </w:r>
  </w:p>
  <w:p w14:paraId="7C2EC252" w14:textId="77777777" w:rsidR="00C3418E" w:rsidRDefault="00C3418E">
    <w:pPr>
      <w:pStyle w:val="Footer"/>
      <w:pBdr>
        <w:top w:val="single" w:sz="12" w:space="1" w:color="auto"/>
      </w:pBdr>
      <w:tabs>
        <w:tab w:val="clear" w:pos="8640"/>
        <w:tab w:val="right" w:pos="9360"/>
      </w:tabs>
      <w:rPr>
        <w:rStyle w:val="PageNumber"/>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9AEEA" w14:textId="77777777" w:rsidR="00AD790B" w:rsidRDefault="00AD790B">
      <w:r>
        <w:separator/>
      </w:r>
    </w:p>
  </w:footnote>
  <w:footnote w:type="continuationSeparator" w:id="0">
    <w:p w14:paraId="324BED62" w14:textId="77777777" w:rsidR="00AD790B" w:rsidRDefault="00AD79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16E54" w14:textId="3C4BF449" w:rsidR="00C3418E" w:rsidRDefault="00C3418E">
    <w:pPr>
      <w:pStyle w:val="Header"/>
      <w:rPr>
        <w:b/>
        <w:sz w:val="20"/>
      </w:rPr>
    </w:pPr>
    <w:r>
      <w:rPr>
        <w:b/>
        <w:noProof/>
        <w:sz w:val="20"/>
      </w:rPr>
      <w:drawing>
        <wp:inline distT="0" distB="0" distL="0" distR="0" wp14:anchorId="207571E0" wp14:editId="49E6F4D9">
          <wp:extent cx="986155" cy="358775"/>
          <wp:effectExtent l="0" t="0" r="0" b="0"/>
          <wp:docPr id="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r>
      <w:rPr>
        <w:b/>
        <w:sz w:val="20"/>
      </w:rPr>
      <w:tab/>
      <w:t xml:space="preserve">   </w:t>
    </w:r>
    <w:r>
      <w:rPr>
        <w:b/>
        <w:sz w:val="20"/>
      </w:rPr>
      <w:tab/>
      <w:t xml:space="preserve">   Revision Sheet</w:t>
    </w:r>
  </w:p>
  <w:p w14:paraId="48E23042" w14:textId="77777777" w:rsidR="00C3418E" w:rsidRDefault="00C3418E">
    <w:pPr>
      <w:pStyle w:val="Header"/>
      <w:pBdr>
        <w:top w:val="single" w:sz="12" w:space="1" w:color="auto"/>
      </w:pBdr>
      <w:rPr>
        <w:sz w:val="2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0D8E1" w14:textId="1011C602" w:rsidR="00C3418E" w:rsidRDefault="00C3418E">
    <w:pPr>
      <w:pStyle w:val="Header"/>
      <w:rPr>
        <w:b/>
        <w:sz w:val="20"/>
      </w:rPr>
    </w:pPr>
    <w:r>
      <w:rPr>
        <w:b/>
        <w:noProof/>
        <w:sz w:val="20"/>
      </w:rPr>
      <w:drawing>
        <wp:inline distT="0" distB="0" distL="0" distR="0" wp14:anchorId="549E5E70" wp14:editId="68293637">
          <wp:extent cx="986155" cy="358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p>
  <w:p w14:paraId="4DDCE77C" w14:textId="77777777" w:rsidR="00C3418E" w:rsidRDefault="00C3418E">
    <w:pPr>
      <w:pStyle w:val="Header"/>
      <w:jc w:val="right"/>
      <w:rPr>
        <w:b/>
        <w:sz w:val="20"/>
      </w:rPr>
    </w:pPr>
  </w:p>
  <w:p w14:paraId="2EA95F48" w14:textId="77777777" w:rsidR="00C3418E" w:rsidRDefault="00C3418E">
    <w:pPr>
      <w:pStyle w:val="Header"/>
      <w:pBdr>
        <w:top w:val="single" w:sz="12" w:space="1" w:color="auto"/>
      </w:pBdr>
      <w:rPr>
        <w:sz w:val="2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C86D" w14:textId="4CD82D5B" w:rsidR="00C3418E" w:rsidRDefault="00C3418E">
    <w:pPr>
      <w:pStyle w:val="Header"/>
      <w:rPr>
        <w:b/>
        <w:sz w:val="20"/>
      </w:rPr>
    </w:pPr>
    <w:r>
      <w:rPr>
        <w:b/>
        <w:noProof/>
        <w:sz w:val="20"/>
      </w:rPr>
      <w:drawing>
        <wp:inline distT="0" distB="0" distL="0" distR="0" wp14:anchorId="5A99D424" wp14:editId="740DB4A6">
          <wp:extent cx="986155" cy="3587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p>
  <w:p w14:paraId="0B9CC2D6" w14:textId="77777777" w:rsidR="00C3418E" w:rsidRDefault="00C3418E">
    <w:pPr>
      <w:pStyle w:val="Header"/>
      <w:jc w:val="right"/>
      <w:rPr>
        <w:b/>
        <w:sz w:val="20"/>
      </w:rPr>
    </w:pPr>
    <w:r>
      <w:rPr>
        <w:b/>
        <w:sz w:val="20"/>
      </w:rPr>
      <w:t>1.0 General Information</w:t>
    </w:r>
  </w:p>
  <w:p w14:paraId="17EB38ED" w14:textId="77777777" w:rsidR="00C3418E" w:rsidRDefault="00C3418E">
    <w:pPr>
      <w:pStyle w:val="Header"/>
      <w:pBdr>
        <w:top w:val="single" w:sz="12" w:space="1" w:color="auto"/>
      </w:pBdr>
      <w:rPr>
        <w:sz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15FA0" w14:textId="7CF70957" w:rsidR="00C3418E" w:rsidRDefault="00C3418E">
    <w:pPr>
      <w:pStyle w:val="Header"/>
      <w:rPr>
        <w:b/>
        <w:sz w:val="20"/>
      </w:rPr>
    </w:pPr>
    <w:r>
      <w:rPr>
        <w:b/>
        <w:noProof/>
        <w:sz w:val="20"/>
      </w:rPr>
      <w:drawing>
        <wp:inline distT="0" distB="0" distL="0" distR="0" wp14:anchorId="5A512DAA" wp14:editId="0156E0B4">
          <wp:extent cx="986155" cy="358775"/>
          <wp:effectExtent l="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p>
  <w:p w14:paraId="5ECE5B15" w14:textId="77777777" w:rsidR="00C3418E" w:rsidRDefault="00C3418E">
    <w:pPr>
      <w:pStyle w:val="Header"/>
      <w:jc w:val="right"/>
      <w:rPr>
        <w:sz w:val="20"/>
      </w:rPr>
    </w:pPr>
    <w:r>
      <w:rPr>
        <w:b/>
        <w:sz w:val="20"/>
      </w:rPr>
      <w:t>2.0 System Summary</w:t>
    </w:r>
  </w:p>
  <w:p w14:paraId="2D892C4A" w14:textId="77777777" w:rsidR="00C3418E" w:rsidRDefault="00C3418E">
    <w:pPr>
      <w:pStyle w:val="Header"/>
      <w:pBdr>
        <w:top w:val="single" w:sz="12" w:space="1" w:color="auto"/>
      </w:pBdr>
      <w:rPr>
        <w:sz w:val="2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9A7B7" w14:textId="71CBE5F2" w:rsidR="00C3418E" w:rsidRDefault="00C3418E">
    <w:pPr>
      <w:pStyle w:val="Header"/>
      <w:rPr>
        <w:b/>
        <w:sz w:val="20"/>
      </w:rPr>
    </w:pPr>
    <w:r>
      <w:rPr>
        <w:b/>
        <w:noProof/>
        <w:sz w:val="20"/>
      </w:rPr>
      <w:drawing>
        <wp:inline distT="0" distB="0" distL="0" distR="0" wp14:anchorId="3F78A572" wp14:editId="76BDFE26">
          <wp:extent cx="986155" cy="358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p>
  <w:p w14:paraId="0E23C6C3" w14:textId="77777777" w:rsidR="00C3418E" w:rsidRDefault="00C3418E">
    <w:pPr>
      <w:pStyle w:val="Header"/>
      <w:jc w:val="right"/>
      <w:rPr>
        <w:b/>
        <w:sz w:val="20"/>
      </w:rPr>
    </w:pPr>
    <w:r>
      <w:rPr>
        <w:b/>
        <w:sz w:val="20"/>
      </w:rPr>
      <w:t xml:space="preserve">3.0 Quick Start Guide </w:t>
    </w:r>
  </w:p>
  <w:p w14:paraId="0D8CF1EC" w14:textId="77777777" w:rsidR="00C3418E" w:rsidRDefault="00C3418E">
    <w:pPr>
      <w:pStyle w:val="Header"/>
      <w:pBdr>
        <w:top w:val="single" w:sz="12" w:space="1" w:color="auto"/>
      </w:pBdr>
      <w:rPr>
        <w:b/>
        <w:sz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F7E1AB" w14:textId="7ECDC8AF" w:rsidR="00C3418E" w:rsidRDefault="00C3418E">
    <w:pPr>
      <w:pStyle w:val="Header"/>
      <w:rPr>
        <w:b/>
        <w:sz w:val="20"/>
      </w:rPr>
    </w:pPr>
    <w:r>
      <w:rPr>
        <w:b/>
        <w:noProof/>
        <w:sz w:val="20"/>
      </w:rPr>
      <w:drawing>
        <wp:inline distT="0" distB="0" distL="0" distR="0" wp14:anchorId="686855E1" wp14:editId="0FBA72AB">
          <wp:extent cx="986155" cy="358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p>
  <w:p w14:paraId="5A995A8D" w14:textId="77777777" w:rsidR="00C3418E" w:rsidRDefault="00C3418E">
    <w:pPr>
      <w:pStyle w:val="Header"/>
      <w:jc w:val="right"/>
      <w:rPr>
        <w:b/>
        <w:sz w:val="20"/>
      </w:rPr>
    </w:pPr>
    <w:r>
      <w:rPr>
        <w:b/>
        <w:sz w:val="20"/>
      </w:rPr>
      <w:t>4.0 GETTING STARTED</w:t>
    </w:r>
  </w:p>
  <w:p w14:paraId="4833AF9C" w14:textId="77777777" w:rsidR="00C3418E" w:rsidRDefault="00C3418E">
    <w:pPr>
      <w:pStyle w:val="Header"/>
      <w:pBdr>
        <w:top w:val="single" w:sz="12" w:space="1" w:color="auto"/>
      </w:pBdr>
      <w:rPr>
        <w:b/>
        <w:sz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47EE" w14:textId="3D7B2FED" w:rsidR="00C3418E" w:rsidRDefault="00C3418E">
    <w:pPr>
      <w:pStyle w:val="Header"/>
      <w:rPr>
        <w:b/>
        <w:sz w:val="20"/>
      </w:rPr>
    </w:pPr>
    <w:r>
      <w:rPr>
        <w:b/>
        <w:noProof/>
        <w:sz w:val="20"/>
      </w:rPr>
      <w:drawing>
        <wp:inline distT="0" distB="0" distL="0" distR="0" wp14:anchorId="52EE6A87" wp14:editId="103E34C5">
          <wp:extent cx="986155" cy="358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l="12566" t="29143" r="13089" b="30858"/>
                  <a:stretch>
                    <a:fillRect/>
                  </a:stretch>
                </pic:blipFill>
                <pic:spPr bwMode="auto">
                  <a:xfrm>
                    <a:off x="0" y="0"/>
                    <a:ext cx="986155" cy="358775"/>
                  </a:xfrm>
                  <a:prstGeom prst="rect">
                    <a:avLst/>
                  </a:prstGeom>
                  <a:noFill/>
                  <a:ln>
                    <a:noFill/>
                  </a:ln>
                </pic:spPr>
              </pic:pic>
            </a:graphicData>
          </a:graphic>
        </wp:inline>
      </w:drawing>
    </w:r>
  </w:p>
  <w:p w14:paraId="75FE707E" w14:textId="77777777" w:rsidR="00C3418E" w:rsidRDefault="00C3418E">
    <w:pPr>
      <w:pStyle w:val="Header"/>
      <w:jc w:val="right"/>
      <w:rPr>
        <w:b/>
        <w:sz w:val="20"/>
      </w:rPr>
    </w:pPr>
    <w:r>
      <w:rPr>
        <w:b/>
        <w:sz w:val="20"/>
      </w:rPr>
      <w:t xml:space="preserve">5.0 </w:t>
    </w:r>
    <w:r w:rsidRPr="00440E40">
      <w:rPr>
        <w:b/>
        <w:sz w:val="20"/>
      </w:rPr>
      <w:t>Using the System</w:t>
    </w:r>
  </w:p>
  <w:p w14:paraId="3D2E7581" w14:textId="77777777" w:rsidR="00C3418E" w:rsidRDefault="00C3418E">
    <w:pPr>
      <w:pStyle w:val="Header"/>
      <w:pBdr>
        <w:top w:val="single" w:sz="12" w:space="1" w:color="auto"/>
      </w:pBdr>
      <w:rPr>
        <w:b/>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77652F0"/>
    <w:lvl w:ilvl="0">
      <w:start w:val="1"/>
      <w:numFmt w:val="decimal"/>
      <w:lvlText w:val="%1.0"/>
      <w:lvlJc w:val="left"/>
      <w:pPr>
        <w:ind w:left="720" w:hanging="720"/>
      </w:pPr>
      <w:rPr>
        <w:rFonts w:hint="default"/>
      </w:rPr>
    </w:lvl>
    <w:lvl w:ilvl="1">
      <w:start w:val="1"/>
      <w:numFmt w:val="none"/>
      <w:suff w:val="nothing"/>
      <w:lvlText w:val=""/>
      <w:lvlJc w:val="left"/>
      <w:pPr>
        <w:ind w:left="0" w:firstLine="0"/>
      </w:pPr>
      <w:rPr>
        <w:rFonts w:hint="default"/>
      </w:rPr>
    </w:lvl>
    <w:lvl w:ilvl="2">
      <w:start w:val="1"/>
      <w:numFmt w:val="decimal"/>
      <w:lvlText w:val="%3."/>
      <w:lvlJc w:val="left"/>
      <w:pPr>
        <w:ind w:left="360" w:hanging="36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0000004"/>
    <w:multiLevelType w:val="multilevel"/>
    <w:tmpl w:val="00000004"/>
    <w:lvl w:ilvl="0">
      <w:start w:val="1"/>
      <w:numFmt w:val="bullet"/>
      <w:lvlText w:val=""/>
      <w:legacy w:legacy="1" w:legacySpace="0" w:legacyIndent="720"/>
      <w:lvlJc w:val="left"/>
      <w:pPr>
        <w:ind w:left="2160" w:hanging="720"/>
      </w:pPr>
      <w:rPr>
        <w:rFonts w:ascii="Symbol" w:hAnsi="Symbol" w:hint="default"/>
        <w:sz w:val="24"/>
      </w:rPr>
    </w:lvl>
    <w:lvl w:ilvl="1" w:tentative="1">
      <w:start w:val="1"/>
      <w:numFmt w:val="decimal"/>
      <w:lvlText w:val=""/>
      <w:lvlJc w:val="left"/>
    </w:lvl>
    <w:lvl w:ilvl="2" w:tentative="1">
      <w:start w:val="1"/>
      <w:numFmt w:val="decimal"/>
      <w:lvlText w:val=""/>
      <w:lvlJc w:val="left"/>
    </w:lvl>
    <w:lvl w:ilvl="3" w:tentative="1">
      <w:start w:val="1"/>
      <w:numFmt w:val="decimal"/>
      <w:lvlText w:val=""/>
      <w:lvlJc w:val="left"/>
    </w:lvl>
    <w:lvl w:ilvl="4" w:tentative="1">
      <w:start w:val="1"/>
      <w:numFmt w:val="decimal"/>
      <w:lvlText w:val=""/>
      <w:lvlJc w:val="left"/>
    </w:lvl>
    <w:lvl w:ilvl="5" w:tentative="1">
      <w:start w:val="1"/>
      <w:numFmt w:val="decimal"/>
      <w:lvlText w:val=""/>
      <w:lvlJc w:val="left"/>
    </w:lvl>
    <w:lvl w:ilvl="6" w:tentative="1">
      <w:start w:val="1"/>
      <w:numFmt w:val="decimal"/>
      <w:lvlText w:val=""/>
      <w:lvlJc w:val="left"/>
    </w:lvl>
    <w:lvl w:ilvl="7" w:tentative="1">
      <w:start w:val="1"/>
      <w:numFmt w:val="decimal"/>
      <w:lvlText w:val=""/>
      <w:lvlJc w:val="left"/>
    </w:lvl>
    <w:lvl w:ilvl="8" w:tentative="1">
      <w:start w:val="1"/>
      <w:numFmt w:val="decimal"/>
      <w:lvlText w:val=""/>
      <w:lvlJc w:val="left"/>
    </w:lvl>
  </w:abstractNum>
  <w:abstractNum w:abstractNumId="2">
    <w:nsid w:val="115D60EF"/>
    <w:multiLevelType w:val="multilevel"/>
    <w:tmpl w:val="E22C475C"/>
    <w:lvl w:ilvl="0">
      <w:start w:val="4"/>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3">
    <w:nsid w:val="1BCA5663"/>
    <w:multiLevelType w:val="hybridMultilevel"/>
    <w:tmpl w:val="6F14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44562F"/>
    <w:multiLevelType w:val="multilevel"/>
    <w:tmpl w:val="F12A8C36"/>
    <w:lvl w:ilvl="0">
      <w:start w:val="4"/>
      <w:numFmt w:val="decimal"/>
      <w:lvlText w:val="%1.0"/>
      <w:lvlJc w:val="left"/>
      <w:pPr>
        <w:ind w:left="720" w:hanging="720"/>
      </w:pPr>
      <w:rPr>
        <w:rFonts w:hint="default"/>
      </w:rPr>
    </w:lvl>
    <w:lvl w:ilvl="1">
      <w:start w:val="1"/>
      <w:numFmt w:val="none"/>
      <w:suff w:val="nothing"/>
      <w:lvlText w:val=""/>
      <w:lvlJc w:val="left"/>
      <w:pPr>
        <w:ind w:left="0" w:firstLine="0"/>
      </w:pPr>
      <w:rPr>
        <w:rFonts w:hint="default"/>
      </w:rPr>
    </w:lvl>
    <w:lvl w:ilvl="2">
      <w:start w:val="1"/>
      <w:numFmt w:val="decimal"/>
      <w:lvlText w:val="%3."/>
      <w:lvlJc w:val="left"/>
      <w:pPr>
        <w:ind w:left="360" w:hanging="36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3D065BBC"/>
    <w:multiLevelType w:val="multilevel"/>
    <w:tmpl w:val="9CFAC444"/>
    <w:lvl w:ilvl="0">
      <w:start w:val="4"/>
      <w:numFmt w:val="decimal"/>
      <w:lvlText w:val="%1.0"/>
      <w:lvlJc w:val="left"/>
      <w:pPr>
        <w:ind w:left="720" w:hanging="720"/>
      </w:pPr>
      <w:rPr>
        <w:rFonts w:hint="default"/>
      </w:rPr>
    </w:lvl>
    <w:lvl w:ilvl="1">
      <w:start w:val="1"/>
      <w:numFmt w:val="none"/>
      <w:suff w:val="nothing"/>
      <w:lvlText w:val=""/>
      <w:lvlJc w:val="left"/>
      <w:pPr>
        <w:ind w:left="0" w:firstLine="0"/>
      </w:pPr>
      <w:rPr>
        <w:rFonts w:hint="default"/>
      </w:rPr>
    </w:lvl>
    <w:lvl w:ilvl="2">
      <w:start w:val="1"/>
      <w:numFmt w:val="decimal"/>
      <w:lvlText w:val="%3."/>
      <w:lvlJc w:val="left"/>
      <w:pPr>
        <w:ind w:left="360" w:hanging="36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3EA8067D"/>
    <w:multiLevelType w:val="multilevel"/>
    <w:tmpl w:val="51FC9470"/>
    <w:lvl w:ilvl="0">
      <w:start w:val="2"/>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5B451EE0"/>
    <w:multiLevelType w:val="multilevel"/>
    <w:tmpl w:val="D310B39E"/>
    <w:lvl w:ilvl="0">
      <w:start w:val="1"/>
      <w:numFmt w:val="decimal"/>
      <w:lvlText w:val="%1."/>
      <w:lvlJc w:val="left"/>
      <w:pPr>
        <w:ind w:left="1080" w:hanging="360"/>
      </w:pPr>
      <w:rPr>
        <w:rFonts w:hint="default"/>
      </w:rPr>
    </w:lvl>
    <w:lvl w:ilvl="1">
      <w:numFmt w:val="bullet"/>
      <w:lvlText w:val=""/>
      <w:lvlJc w:val="left"/>
      <w:pPr>
        <w:ind w:left="1800" w:hanging="360"/>
      </w:pPr>
      <w:rPr>
        <w:rFonts w:ascii="Symbol" w:eastAsia="SimSun" w:hAnsi="Symbol" w:cs="Courier New" w:hint="default"/>
        <w:sz w:val="30"/>
      </w:r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
    <w:nsid w:val="7ABA73DB"/>
    <w:multiLevelType w:val="multilevel"/>
    <w:tmpl w:val="9CFAC444"/>
    <w:lvl w:ilvl="0">
      <w:start w:val="4"/>
      <w:numFmt w:val="decimal"/>
      <w:lvlText w:val="%1.0"/>
      <w:lvlJc w:val="left"/>
      <w:pPr>
        <w:ind w:left="720" w:hanging="720"/>
      </w:pPr>
      <w:rPr>
        <w:rFonts w:hint="default"/>
      </w:rPr>
    </w:lvl>
    <w:lvl w:ilvl="1">
      <w:start w:val="1"/>
      <w:numFmt w:val="none"/>
      <w:suff w:val="nothing"/>
      <w:lvlText w:val=""/>
      <w:lvlJc w:val="left"/>
      <w:pPr>
        <w:ind w:left="0" w:firstLine="0"/>
      </w:pPr>
      <w:rPr>
        <w:rFonts w:hint="default"/>
      </w:rPr>
    </w:lvl>
    <w:lvl w:ilvl="2">
      <w:start w:val="1"/>
      <w:numFmt w:val="decimal"/>
      <w:lvlText w:val="%3."/>
      <w:lvlJc w:val="left"/>
      <w:pPr>
        <w:ind w:left="360" w:hanging="36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1"/>
  </w:num>
  <w:num w:numId="3">
    <w:abstractNumId w:val="7"/>
  </w:num>
  <w:num w:numId="4">
    <w:abstractNumId w:val="2"/>
  </w:num>
  <w:num w:numId="5">
    <w:abstractNumId w:val="4"/>
  </w:num>
  <w:num w:numId="6">
    <w:abstractNumId w:val="8"/>
  </w:num>
  <w:num w:numId="7">
    <w:abstractNumId w:val="6"/>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720"/>
  <w:drawingGridHorizontalSpacing w:val="0"/>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EBA"/>
    <w:rsid w:val="00013C0F"/>
    <w:rsid w:val="00016AEE"/>
    <w:rsid w:val="00047C88"/>
    <w:rsid w:val="000D6E26"/>
    <w:rsid w:val="001123C0"/>
    <w:rsid w:val="00121A27"/>
    <w:rsid w:val="00164530"/>
    <w:rsid w:val="001D6B87"/>
    <w:rsid w:val="00201EAE"/>
    <w:rsid w:val="00241971"/>
    <w:rsid w:val="00252A52"/>
    <w:rsid w:val="00282E9D"/>
    <w:rsid w:val="002A5F72"/>
    <w:rsid w:val="002B3057"/>
    <w:rsid w:val="002C52B6"/>
    <w:rsid w:val="003014B4"/>
    <w:rsid w:val="00314B05"/>
    <w:rsid w:val="0032311A"/>
    <w:rsid w:val="00351242"/>
    <w:rsid w:val="003F3201"/>
    <w:rsid w:val="0040699D"/>
    <w:rsid w:val="004135DD"/>
    <w:rsid w:val="00435EC2"/>
    <w:rsid w:val="00440E40"/>
    <w:rsid w:val="00451732"/>
    <w:rsid w:val="004A1ADC"/>
    <w:rsid w:val="004C5530"/>
    <w:rsid w:val="004E3AC1"/>
    <w:rsid w:val="00510895"/>
    <w:rsid w:val="005904D6"/>
    <w:rsid w:val="005B5DAC"/>
    <w:rsid w:val="005B7AEF"/>
    <w:rsid w:val="005F1F9D"/>
    <w:rsid w:val="00631031"/>
    <w:rsid w:val="00706B86"/>
    <w:rsid w:val="00716F7A"/>
    <w:rsid w:val="00720429"/>
    <w:rsid w:val="00795549"/>
    <w:rsid w:val="007C4C3F"/>
    <w:rsid w:val="007E0292"/>
    <w:rsid w:val="007E3F2F"/>
    <w:rsid w:val="0088498F"/>
    <w:rsid w:val="008B017C"/>
    <w:rsid w:val="008C6EC6"/>
    <w:rsid w:val="008F2368"/>
    <w:rsid w:val="008F3921"/>
    <w:rsid w:val="009426B0"/>
    <w:rsid w:val="00985EBA"/>
    <w:rsid w:val="009A7428"/>
    <w:rsid w:val="009B2624"/>
    <w:rsid w:val="009E4FE8"/>
    <w:rsid w:val="009F1A3C"/>
    <w:rsid w:val="00A20719"/>
    <w:rsid w:val="00A24E4A"/>
    <w:rsid w:val="00A35661"/>
    <w:rsid w:val="00A54097"/>
    <w:rsid w:val="00A857B8"/>
    <w:rsid w:val="00AD2420"/>
    <w:rsid w:val="00AD790B"/>
    <w:rsid w:val="00AE0DCE"/>
    <w:rsid w:val="00AE33D5"/>
    <w:rsid w:val="00B46166"/>
    <w:rsid w:val="00B942C2"/>
    <w:rsid w:val="00B96DD3"/>
    <w:rsid w:val="00BC37C3"/>
    <w:rsid w:val="00BD5B2C"/>
    <w:rsid w:val="00BD608D"/>
    <w:rsid w:val="00C0079A"/>
    <w:rsid w:val="00C10DA6"/>
    <w:rsid w:val="00C3418E"/>
    <w:rsid w:val="00C703E9"/>
    <w:rsid w:val="00C73522"/>
    <w:rsid w:val="00CB0F68"/>
    <w:rsid w:val="00CB2E83"/>
    <w:rsid w:val="00CB4923"/>
    <w:rsid w:val="00CE4ECA"/>
    <w:rsid w:val="00D4018E"/>
    <w:rsid w:val="00D46654"/>
    <w:rsid w:val="00DE0B7F"/>
    <w:rsid w:val="00DE385C"/>
    <w:rsid w:val="00DE3E6C"/>
    <w:rsid w:val="00E07FA0"/>
    <w:rsid w:val="00E447A6"/>
    <w:rsid w:val="00E84F02"/>
    <w:rsid w:val="00EB6A79"/>
    <w:rsid w:val="00ED6119"/>
    <w:rsid w:val="00EF67E0"/>
    <w:rsid w:val="00F07B57"/>
    <w:rsid w:val="00F07F28"/>
    <w:rsid w:val="00F40759"/>
    <w:rsid w:val="00F73CBB"/>
    <w:rsid w:val="00F82123"/>
    <w:rsid w:val="00F840F3"/>
    <w:rsid w:val="00F96644"/>
    <w:rsid w:val="00F97058"/>
    <w:rsid w:val="00FF39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CF0EB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sz w:val="24"/>
        <w:szCs w:val="24"/>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4B05"/>
    <w:pPr>
      <w:overflowPunct w:val="0"/>
      <w:autoSpaceDE w:val="0"/>
      <w:autoSpaceDN w:val="0"/>
      <w:adjustRightInd w:val="0"/>
      <w:jc w:val="both"/>
      <w:textAlignment w:val="baseline"/>
    </w:pPr>
    <w:rPr>
      <w:rFonts w:eastAsia="Times New Roman"/>
      <w:lang w:val="en-US" w:eastAsia="en-US"/>
    </w:rPr>
  </w:style>
  <w:style w:type="paragraph" w:styleId="Heading1">
    <w:name w:val="heading 1"/>
    <w:basedOn w:val="Normal"/>
    <w:next w:val="Normal"/>
    <w:link w:val="Heading1Char"/>
    <w:qFormat/>
    <w:pPr>
      <w:keepNext/>
      <w:keepLines/>
      <w:spacing w:before="240"/>
      <w:outlineLvl w:val="0"/>
    </w:pPr>
    <w:rPr>
      <w:b/>
      <w:sz w:val="32"/>
      <w:szCs w:val="32"/>
    </w:rPr>
  </w:style>
  <w:style w:type="paragraph" w:styleId="Heading2">
    <w:name w:val="heading 2"/>
    <w:basedOn w:val="Normal"/>
    <w:next w:val="Normal"/>
    <w:link w:val="Heading2Char"/>
    <w:qFormat/>
    <w:pPr>
      <w:keepNext/>
      <w:spacing w:before="240" w:after="60"/>
      <w:ind w:left="720" w:hanging="720"/>
      <w:outlineLvl w:val="1"/>
    </w:pPr>
    <w:rPr>
      <w:rFonts w:ascii="Arial" w:hAnsi="Arial"/>
      <w:b/>
      <w:sz w:val="28"/>
    </w:rPr>
  </w:style>
  <w:style w:type="paragraph" w:styleId="Heading3">
    <w:name w:val="heading 3"/>
    <w:basedOn w:val="Normal"/>
    <w:next w:val="Normal"/>
    <w:link w:val="Heading3Char"/>
    <w:qFormat/>
    <w:pPr>
      <w:keepNext/>
      <w:spacing w:before="240" w:after="60"/>
      <w:ind w:left="720" w:hanging="720"/>
      <w:outlineLvl w:val="2"/>
    </w:pPr>
    <w:rPr>
      <w:rFonts w:ascii="Arial" w:hAnsi="Arial"/>
      <w:b/>
    </w:rPr>
  </w:style>
  <w:style w:type="paragraph" w:styleId="Heading4">
    <w:name w:val="heading 4"/>
    <w:basedOn w:val="Normal"/>
    <w:next w:val="Normal"/>
    <w:link w:val="Heading4Char"/>
    <w:qFormat/>
    <w:pPr>
      <w:keepNext/>
      <w:spacing w:before="240" w:after="60"/>
      <w:outlineLvl w:val="3"/>
    </w:pPr>
    <w:rPr>
      <w:rFonts w:ascii="Arial" w:hAnsi="Arial"/>
      <w:i/>
    </w:rPr>
  </w:style>
  <w:style w:type="paragraph" w:styleId="Heading5">
    <w:name w:val="heading 5"/>
    <w:basedOn w:val="Normal"/>
    <w:next w:val="Normal"/>
    <w:link w:val="Heading5Char"/>
    <w:qFormat/>
    <w:pPr>
      <w:spacing w:before="240" w:after="60"/>
      <w:outlineLvl w:val="4"/>
    </w:pPr>
    <w:rPr>
      <w:rFonts w:ascii="Arial" w:hAnsi="Arial"/>
      <w:b/>
    </w:rPr>
  </w:style>
  <w:style w:type="paragraph" w:styleId="Heading6">
    <w:name w:val="heading 6"/>
    <w:basedOn w:val="Normal"/>
    <w:next w:val="Normal"/>
    <w:link w:val="Heading6Char"/>
    <w:qFormat/>
    <w:pPr>
      <w:spacing w:before="240" w:after="60"/>
      <w:outlineLvl w:val="5"/>
    </w:pPr>
    <w:rPr>
      <w:i/>
    </w:rPr>
  </w:style>
  <w:style w:type="paragraph" w:styleId="Heading7">
    <w:name w:val="heading 7"/>
    <w:basedOn w:val="Normal"/>
    <w:next w:val="Normal"/>
    <w:link w:val="Heading7Char"/>
    <w:qFormat/>
    <w:pPr>
      <w:spacing w:before="240" w:after="60"/>
      <w:outlineLvl w:val="6"/>
    </w:pPr>
    <w:rPr>
      <w:rFonts w:ascii="Arial" w:hAnsi="Arial"/>
      <w:sz w:val="20"/>
    </w:rPr>
  </w:style>
  <w:style w:type="paragraph" w:styleId="Heading8">
    <w:name w:val="heading 8"/>
    <w:basedOn w:val="Normal"/>
    <w:next w:val="Normal"/>
    <w:link w:val="Heading8Char"/>
    <w:qFormat/>
    <w:pPr>
      <w:spacing w:before="240" w:after="60"/>
      <w:outlineLvl w:val="7"/>
    </w:pPr>
    <w:rPr>
      <w:rFonts w:ascii="Arial" w:hAnsi="Arial"/>
      <w:i/>
      <w:sz w:val="20"/>
    </w:rPr>
  </w:style>
  <w:style w:type="paragraph" w:styleId="Heading9">
    <w:name w:val="heading 9"/>
    <w:basedOn w:val="Normal"/>
    <w:next w:val="Normal"/>
    <w:link w:val="Heading9Char"/>
    <w:qFormat/>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pPr>
      <w:tabs>
        <w:tab w:val="right" w:leader="dot" w:pos="9360"/>
      </w:tabs>
      <w:ind w:left="480"/>
    </w:pPr>
    <w:rPr>
      <w:sz w:val="20"/>
    </w:rPr>
  </w:style>
  <w:style w:type="paragraph" w:styleId="Footer">
    <w:name w:val="footer"/>
    <w:basedOn w:val="Normal"/>
    <w:link w:val="FooterChar"/>
    <w:semiHidden/>
    <w:pPr>
      <w:tabs>
        <w:tab w:val="center" w:pos="4320"/>
        <w:tab w:val="right" w:pos="8640"/>
      </w:tabs>
    </w:pPr>
  </w:style>
  <w:style w:type="paragraph" w:styleId="Header">
    <w:name w:val="header"/>
    <w:basedOn w:val="Normal"/>
    <w:link w:val="HeaderChar"/>
    <w:semiHidden/>
    <w:pPr>
      <w:tabs>
        <w:tab w:val="center" w:pos="4320"/>
        <w:tab w:val="right" w:pos="8640"/>
      </w:tabs>
    </w:pPr>
  </w:style>
  <w:style w:type="paragraph" w:styleId="TOC1">
    <w:name w:val="toc 1"/>
    <w:basedOn w:val="Normal"/>
    <w:next w:val="Normal"/>
    <w:uiPriority w:val="39"/>
    <w:pPr>
      <w:tabs>
        <w:tab w:val="right" w:leader="dot" w:pos="9360"/>
      </w:tabs>
      <w:spacing w:before="120"/>
    </w:pPr>
    <w:rPr>
      <w:b/>
      <w:i/>
    </w:rPr>
  </w:style>
  <w:style w:type="paragraph" w:styleId="TOC2">
    <w:name w:val="toc 2"/>
    <w:basedOn w:val="Normal"/>
    <w:next w:val="Normal"/>
    <w:uiPriority w:val="39"/>
    <w:pPr>
      <w:tabs>
        <w:tab w:val="right" w:leader="dot" w:pos="9360"/>
      </w:tabs>
      <w:spacing w:before="120"/>
      <w:ind w:left="240"/>
    </w:pPr>
    <w:rPr>
      <w:b/>
    </w:rPr>
  </w:style>
  <w:style w:type="character" w:styleId="PageNumber">
    <w:name w:val="page number"/>
    <w:basedOn w:val="DefaultParagraphFont"/>
    <w:semiHidden/>
  </w:style>
  <w:style w:type="character" w:styleId="Hyperlink">
    <w:name w:val="Hyperlink"/>
    <w:unhideWhenUsed/>
    <w:rPr>
      <w:color w:val="0000FF"/>
      <w:u w:val="single"/>
    </w:rPr>
  </w:style>
  <w:style w:type="paragraph" w:customStyle="1" w:styleId="bullet2">
    <w:name w:val="bullet2"/>
    <w:basedOn w:val="Normal"/>
    <w:pPr>
      <w:tabs>
        <w:tab w:val="left" w:pos="1440"/>
      </w:tabs>
      <w:spacing w:before="60" w:after="60"/>
      <w:ind w:left="1440" w:hanging="720"/>
    </w:pPr>
  </w:style>
  <w:style w:type="paragraph" w:customStyle="1" w:styleId="bullet">
    <w:name w:val="bullet"/>
    <w:basedOn w:val="Normal"/>
    <w:pPr>
      <w:spacing w:before="60" w:after="60"/>
      <w:ind w:left="720" w:hanging="720"/>
    </w:pPr>
  </w:style>
  <w:style w:type="paragraph" w:customStyle="1" w:styleId="ListParagraph1">
    <w:name w:val="List Paragraph1"/>
    <w:basedOn w:val="Normal"/>
    <w:uiPriority w:val="34"/>
    <w:qFormat/>
    <w:pPr>
      <w:ind w:left="720"/>
      <w:contextualSpacing/>
    </w:pPr>
  </w:style>
  <w:style w:type="character" w:customStyle="1" w:styleId="Heading1Char">
    <w:name w:val="Heading 1 Char"/>
    <w:link w:val="Heading1"/>
    <w:uiPriority w:val="9"/>
    <w:rPr>
      <w:rFonts w:ascii="Times New Roman" w:hAnsi="Times New Roman"/>
      <w:b/>
      <w:sz w:val="32"/>
      <w:szCs w:val="32"/>
    </w:rPr>
  </w:style>
  <w:style w:type="character" w:customStyle="1" w:styleId="Heading2Char">
    <w:name w:val="Heading 2 Char"/>
    <w:link w:val="Heading2"/>
    <w:rPr>
      <w:rFonts w:ascii="Arial" w:eastAsia="Times New Roman" w:hAnsi="Arial" w:cs="Times New Roman"/>
      <w:b/>
      <w:sz w:val="28"/>
      <w:szCs w:val="20"/>
      <w:lang w:val="en-US" w:eastAsia="en-US"/>
    </w:rPr>
  </w:style>
  <w:style w:type="character" w:customStyle="1" w:styleId="Heading3Char">
    <w:name w:val="Heading 3 Char"/>
    <w:link w:val="Heading3"/>
    <w:rPr>
      <w:rFonts w:ascii="Arial" w:eastAsia="Times New Roman" w:hAnsi="Arial" w:cs="Times New Roman"/>
      <w:b/>
      <w:sz w:val="24"/>
      <w:szCs w:val="20"/>
      <w:lang w:val="en-US" w:eastAsia="en-US"/>
    </w:rPr>
  </w:style>
  <w:style w:type="character" w:customStyle="1" w:styleId="Heading4Char">
    <w:name w:val="Heading 4 Char"/>
    <w:link w:val="Heading4"/>
    <w:rPr>
      <w:rFonts w:ascii="Arial" w:eastAsia="Times New Roman" w:hAnsi="Arial" w:cs="Times New Roman"/>
      <w:i/>
      <w:szCs w:val="20"/>
      <w:lang w:val="en-US" w:eastAsia="en-US"/>
    </w:rPr>
  </w:style>
  <w:style w:type="character" w:customStyle="1" w:styleId="Heading5Char">
    <w:name w:val="Heading 5 Char"/>
    <w:link w:val="Heading5"/>
    <w:rPr>
      <w:rFonts w:ascii="Arial" w:eastAsia="Times New Roman" w:hAnsi="Arial" w:cs="Times New Roman"/>
      <w:b/>
      <w:szCs w:val="20"/>
      <w:lang w:val="en-US" w:eastAsia="en-US"/>
    </w:rPr>
  </w:style>
  <w:style w:type="character" w:customStyle="1" w:styleId="Heading6Char">
    <w:name w:val="Heading 6 Char"/>
    <w:link w:val="Heading6"/>
    <w:rPr>
      <w:rFonts w:ascii="Times New Roman" w:eastAsia="Times New Roman" w:hAnsi="Times New Roman" w:cs="Times New Roman"/>
      <w:i/>
      <w:szCs w:val="20"/>
      <w:lang w:val="en-US" w:eastAsia="en-US"/>
    </w:rPr>
  </w:style>
  <w:style w:type="character" w:customStyle="1" w:styleId="Heading7Char">
    <w:name w:val="Heading 7 Char"/>
    <w:link w:val="Heading7"/>
    <w:rPr>
      <w:rFonts w:ascii="Arial" w:eastAsia="Times New Roman" w:hAnsi="Arial" w:cs="Times New Roman"/>
      <w:sz w:val="20"/>
      <w:szCs w:val="20"/>
      <w:lang w:val="en-US" w:eastAsia="en-US"/>
    </w:rPr>
  </w:style>
  <w:style w:type="character" w:customStyle="1" w:styleId="Heading8Char">
    <w:name w:val="Heading 8 Char"/>
    <w:link w:val="Heading8"/>
    <w:rPr>
      <w:rFonts w:ascii="Arial" w:eastAsia="Times New Roman" w:hAnsi="Arial" w:cs="Times New Roman"/>
      <w:i/>
      <w:sz w:val="20"/>
      <w:szCs w:val="20"/>
      <w:lang w:val="en-US" w:eastAsia="en-US"/>
    </w:rPr>
  </w:style>
  <w:style w:type="character" w:customStyle="1" w:styleId="Heading9Char">
    <w:name w:val="Heading 9 Char"/>
    <w:link w:val="Heading9"/>
    <w:rPr>
      <w:rFonts w:ascii="Arial" w:eastAsia="Times New Roman" w:hAnsi="Arial" w:cs="Times New Roman"/>
      <w:b/>
      <w:i/>
      <w:sz w:val="18"/>
      <w:szCs w:val="20"/>
      <w:lang w:val="en-US" w:eastAsia="en-US"/>
    </w:rPr>
  </w:style>
  <w:style w:type="character" w:customStyle="1" w:styleId="HeaderChar">
    <w:name w:val="Header Char"/>
    <w:link w:val="Header"/>
    <w:semiHidden/>
    <w:rPr>
      <w:rFonts w:ascii="Times New Roman" w:eastAsia="Times New Roman" w:hAnsi="Times New Roman" w:cs="Times New Roman"/>
      <w:szCs w:val="20"/>
      <w:lang w:val="en-US" w:eastAsia="en-US"/>
    </w:rPr>
  </w:style>
  <w:style w:type="character" w:customStyle="1" w:styleId="FooterChar">
    <w:name w:val="Footer Char"/>
    <w:link w:val="Footer"/>
    <w:semiHidden/>
    <w:rPr>
      <w:rFonts w:ascii="Times New Roman" w:eastAsia="Times New Roman" w:hAnsi="Times New Roman" w:cs="Times New Roman"/>
      <w:szCs w:val="20"/>
      <w:lang w:val="en-US" w:eastAsia="en-US"/>
    </w:rPr>
  </w:style>
  <w:style w:type="paragraph" w:styleId="NoSpacing">
    <w:name w:val="No Spacing"/>
    <w:link w:val="NoSpacingChar"/>
    <w:uiPriority w:val="1"/>
    <w:qFormat/>
    <w:rsid w:val="008B017C"/>
    <w:rPr>
      <w:rFonts w:ascii="Calibri" w:eastAsia="MS Mincho" w:hAnsi="Calibri" w:cs="Arial"/>
      <w:sz w:val="22"/>
      <w:szCs w:val="22"/>
      <w:lang w:val="en-US" w:eastAsia="ja-JP"/>
    </w:rPr>
  </w:style>
  <w:style w:type="character" w:customStyle="1" w:styleId="NoSpacingChar">
    <w:name w:val="No Spacing Char"/>
    <w:link w:val="NoSpacing"/>
    <w:uiPriority w:val="1"/>
    <w:rsid w:val="008B017C"/>
    <w:rPr>
      <w:rFonts w:ascii="Calibri" w:eastAsia="MS Mincho" w:hAnsi="Calibri" w:cs="Arial"/>
      <w:sz w:val="22"/>
      <w:szCs w:val="22"/>
      <w:lang w:eastAsia="ja-JP"/>
    </w:rPr>
  </w:style>
  <w:style w:type="paragraph" w:styleId="BalloonText">
    <w:name w:val="Balloon Text"/>
    <w:basedOn w:val="Normal"/>
    <w:link w:val="BalloonTextChar"/>
    <w:semiHidden/>
    <w:unhideWhenUsed/>
    <w:rsid w:val="008B017C"/>
    <w:rPr>
      <w:rFonts w:ascii="Tahoma" w:hAnsi="Tahoma" w:cs="Tahoma"/>
      <w:sz w:val="16"/>
      <w:szCs w:val="16"/>
    </w:rPr>
  </w:style>
  <w:style w:type="character" w:customStyle="1" w:styleId="BalloonTextChar">
    <w:name w:val="Balloon Text Char"/>
    <w:link w:val="BalloonText"/>
    <w:semiHidden/>
    <w:rsid w:val="008B017C"/>
    <w:rPr>
      <w:rFonts w:ascii="Tahoma" w:eastAsia="Times New Roman" w:hAnsi="Tahoma" w:cs="Tahoma"/>
      <w:sz w:val="16"/>
      <w:szCs w:val="16"/>
      <w:lang w:eastAsia="en-US"/>
    </w:rPr>
  </w:style>
  <w:style w:type="paragraph" w:styleId="TOC4">
    <w:name w:val="toc 4"/>
    <w:basedOn w:val="Normal"/>
    <w:next w:val="Normal"/>
    <w:autoRedefine/>
    <w:uiPriority w:val="39"/>
    <w:unhideWhenUsed/>
    <w:rsid w:val="00A35661"/>
    <w:pPr>
      <w:ind w:left="720"/>
    </w:pPr>
  </w:style>
  <w:style w:type="paragraph" w:styleId="Caption">
    <w:name w:val="caption"/>
    <w:basedOn w:val="Normal"/>
    <w:next w:val="Normal"/>
    <w:uiPriority w:val="35"/>
    <w:unhideWhenUsed/>
    <w:qFormat/>
    <w:rsid w:val="00720429"/>
    <w:rPr>
      <w:b/>
      <w:bCs/>
      <w:sz w:val="20"/>
    </w:rPr>
  </w:style>
  <w:style w:type="paragraph" w:styleId="ListParagraph">
    <w:name w:val="List Paragraph"/>
    <w:basedOn w:val="Normal"/>
    <w:uiPriority w:val="34"/>
    <w:qFormat/>
    <w:rsid w:val="00BC37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692297">
      <w:bodyDiv w:val="1"/>
      <w:marLeft w:val="0"/>
      <w:marRight w:val="0"/>
      <w:marTop w:val="0"/>
      <w:marBottom w:val="0"/>
      <w:divBdr>
        <w:top w:val="none" w:sz="0" w:space="0" w:color="auto"/>
        <w:left w:val="none" w:sz="0" w:space="0" w:color="auto"/>
        <w:bottom w:val="none" w:sz="0" w:space="0" w:color="auto"/>
        <w:right w:val="none" w:sz="0" w:space="0" w:color="auto"/>
      </w:divBdr>
    </w:div>
    <w:div w:id="111359950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9.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3.jpeg"/><Relationship Id="rId21" Type="http://schemas.openxmlformats.org/officeDocument/2006/relationships/image" Target="media/image4.jpeg"/><Relationship Id="rId22" Type="http://schemas.openxmlformats.org/officeDocument/2006/relationships/footer" Target="footer6.xml"/><Relationship Id="rId23" Type="http://schemas.openxmlformats.org/officeDocument/2006/relationships/image" Target="media/image5.jpeg"/><Relationship Id="rId24" Type="http://schemas.openxmlformats.org/officeDocument/2006/relationships/header" Target="header5.xml"/><Relationship Id="rId25" Type="http://schemas.openxmlformats.org/officeDocument/2006/relationships/footer" Target="footer7.xml"/><Relationship Id="rId26" Type="http://schemas.openxmlformats.org/officeDocument/2006/relationships/image" Target="media/image6.jpeg"/><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30" Type="http://schemas.openxmlformats.org/officeDocument/2006/relationships/image" Target="media/image10.jpeg"/><Relationship Id="rId31" Type="http://schemas.openxmlformats.org/officeDocument/2006/relationships/image" Target="media/image11.jpeg"/><Relationship Id="rId32" Type="http://schemas.openxmlformats.org/officeDocument/2006/relationships/image" Target="media/image12.jpe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3.jpeg"/><Relationship Id="rId34" Type="http://schemas.openxmlformats.org/officeDocument/2006/relationships/image" Target="media/image14.jpeg"/><Relationship Id="rId35" Type="http://schemas.openxmlformats.org/officeDocument/2006/relationships/image" Target="media/image15.jpeg"/><Relationship Id="rId36" Type="http://schemas.openxmlformats.org/officeDocument/2006/relationships/image" Target="media/image16.jpeg"/><Relationship Id="rId10" Type="http://schemas.openxmlformats.org/officeDocument/2006/relationships/image" Target="media/image1.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header" Target="header4.xml"/><Relationship Id="rId19" Type="http://schemas.openxmlformats.org/officeDocument/2006/relationships/footer" Target="footer5.xml"/><Relationship Id="rId37" Type="http://schemas.openxmlformats.org/officeDocument/2006/relationships/image" Target="media/image17.jpeg"/><Relationship Id="rId38" Type="http://schemas.openxmlformats.org/officeDocument/2006/relationships/image" Target="media/image18.jpeg"/><Relationship Id="rId39" Type="http://schemas.openxmlformats.org/officeDocument/2006/relationships/image" Target="media/image19.jpeg"/><Relationship Id="rId40" Type="http://schemas.openxmlformats.org/officeDocument/2006/relationships/header" Target="header6.xml"/><Relationship Id="rId41" Type="http://schemas.openxmlformats.org/officeDocument/2006/relationships/footer" Target="footer8.xml"/><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jpeg"/><Relationship Id="rId45"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 Id="rId2" Type="http://schemas.openxmlformats.org/officeDocument/2006/relationships/image" Target="../media/image24.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2014-10-29T00:00:00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49"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8" textRotate="1"/>
    <customShpInfo spid="_x0000_s1064" textRotate="1"/>
    <customShpInfo spid="_x0000_s1065" textRotate="1"/>
    <customShpInfo spid="_x0000_s1066" textRotate="1"/>
    <customShpInfo spid="_x0000_s1067"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1DFE9C4-C57C-5446-B147-50A8F0D78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22</Pages>
  <Words>2303</Words>
  <Characters>13133</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USER’SMANUAL</vt:lpstr>
    </vt:vector>
  </TitlesOfParts>
  <Company> MTRX3700 Major Project</Company>
  <LinksUpToDate>false</LinksUpToDate>
  <CharactersWithSpaces>15406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USER’SMANUAL</dc:title>
  <dc:subject> Multi-Sensor Death Star Tracker</dc:subject>
  <dc:creator>Team Euler</dc:creator>
  <cp:keywords/>
  <dc:description/>
  <cp:lastModifiedBy>安子骥</cp:lastModifiedBy>
  <cp:revision>3</cp:revision>
  <cp:lastPrinted>2015-10-27T21:43:00Z</cp:lastPrinted>
  <dcterms:created xsi:type="dcterms:W3CDTF">2015-10-27T21:43:00Z</dcterms:created>
  <dcterms:modified xsi:type="dcterms:W3CDTF">2015-10-27T21:57:00Z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2052-9.1.0.4793</vt:lpwstr>
  </property>
</Properties>
</file>